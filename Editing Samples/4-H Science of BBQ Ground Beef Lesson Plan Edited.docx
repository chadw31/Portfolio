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235CF" w14:textId="3901509E" w:rsidR="003B653D" w:rsidRDefault="00B436CC" w:rsidP="003B653D">
      <w:pPr>
        <w:pStyle w:val="Heading1"/>
      </w:pPr>
      <w:r>
        <w:t>Science of BBQ</w:t>
      </w:r>
      <w:ins w:id="0" w:author="Author">
        <w:r w:rsidR="00954E17">
          <w:t xml:space="preserve"> —</w:t>
        </w:r>
        <w:r w:rsidR="007639E7">
          <w:t xml:space="preserve"> </w:t>
        </w:r>
      </w:ins>
      <w:del w:id="1" w:author="Author">
        <w:r w:rsidDel="00954E17">
          <w:delText xml:space="preserve">- </w:delText>
        </w:r>
      </w:del>
      <w:r>
        <w:t>Burgers</w:t>
      </w:r>
    </w:p>
    <w:p w14:paraId="69F6F015" w14:textId="77777777" w:rsidR="003B653D" w:rsidRDefault="00B436CC" w:rsidP="003B653D">
      <w:r>
        <w:t>Dr. Amy Powell</w:t>
      </w:r>
    </w:p>
    <w:p w14:paraId="41654413" w14:textId="77777777" w:rsidR="00FF39F4" w:rsidRDefault="00B436CC" w:rsidP="003B653D">
      <w:r>
        <w:t xml:space="preserve">Extension </w:t>
      </w:r>
      <w:r w:rsidR="0098552F">
        <w:t xml:space="preserve">Youth </w:t>
      </w:r>
      <w:r>
        <w:t>Program Specialist, Animal Science</w:t>
      </w:r>
      <w:bookmarkStart w:id="2" w:name="_GoBack"/>
      <w:bookmarkEnd w:id="2"/>
    </w:p>
    <w:p w14:paraId="64F1682A" w14:textId="77777777" w:rsidR="003B653D" w:rsidRDefault="00B436CC" w:rsidP="003B653D">
      <w:r>
        <w:t>ampowell@iastate.edu</w:t>
      </w:r>
    </w:p>
    <w:p w14:paraId="1C35F63E" w14:textId="77777777" w:rsidR="003B653D" w:rsidRDefault="003B653D" w:rsidP="003B653D"/>
    <w:p w14:paraId="5D3459FA" w14:textId="77777777" w:rsidR="0098552F" w:rsidRDefault="0098552F" w:rsidP="003B653D">
      <w:r>
        <w:t>Mike Anderson</w:t>
      </w:r>
    </w:p>
    <w:p w14:paraId="3C6CA12A" w14:textId="77777777" w:rsidR="0098552F" w:rsidRDefault="0098552F" w:rsidP="003B653D">
      <w:r>
        <w:t>Extension Youth Livestock Specialist, 4-H</w:t>
      </w:r>
    </w:p>
    <w:p w14:paraId="2E6F9DD4" w14:textId="77777777" w:rsidR="0098552F" w:rsidRDefault="0098552F" w:rsidP="003B653D">
      <w:r>
        <w:t>mikeande@iastate.edu</w:t>
      </w:r>
    </w:p>
    <w:p w14:paraId="0B069221" w14:textId="77777777" w:rsidR="003B653D" w:rsidRDefault="003B653D" w:rsidP="003B653D">
      <w:pPr>
        <w:pStyle w:val="Heading1"/>
      </w:pPr>
      <w:r>
        <w:t>Program Overview</w:t>
      </w:r>
    </w:p>
    <w:p w14:paraId="1620B3BD" w14:textId="41D958B4" w:rsidR="003B653D" w:rsidRPr="003B653D" w:rsidRDefault="003B653D" w:rsidP="003B653D">
      <w:r w:rsidRPr="003B653D">
        <w:t>The summer series one-day programs are designed for county staff or volunteers to utilize to plan</w:t>
      </w:r>
      <w:r>
        <w:t xml:space="preserve"> </w:t>
      </w:r>
      <w:r w:rsidRPr="003B653D">
        <w:t>and implement a themed day-long event or activity for up to 24 young people. Facilitation is geared</w:t>
      </w:r>
      <w:r>
        <w:t xml:space="preserve"> </w:t>
      </w:r>
      <w:r w:rsidRPr="003B653D">
        <w:t>towards county staff, project area leaders, club leaders</w:t>
      </w:r>
      <w:ins w:id="3" w:author="Author">
        <w:r w:rsidR="00954E17">
          <w:t>,</w:t>
        </w:r>
      </w:ins>
      <w:r w:rsidRPr="003B653D">
        <w:t xml:space="preserve"> or other 4-H volunteers and partners.</w:t>
      </w:r>
    </w:p>
    <w:p w14:paraId="7F9C1287" w14:textId="77777777" w:rsidR="003B653D" w:rsidRDefault="003B653D" w:rsidP="003B653D"/>
    <w:p w14:paraId="217FC014" w14:textId="77777777" w:rsidR="003B653D" w:rsidRDefault="003B653D" w:rsidP="003B653D">
      <w:pPr>
        <w:pStyle w:val="Heading1"/>
      </w:pPr>
      <w:r>
        <w:t>Description</w:t>
      </w:r>
    </w:p>
    <w:p w14:paraId="3CF87CA2" w14:textId="39A3478C" w:rsidR="003B653D" w:rsidRDefault="003B653D" w:rsidP="003B653D">
      <w:pPr>
        <w:autoSpaceDE w:val="0"/>
        <w:autoSpaceDN w:val="0"/>
        <w:adjustRightInd w:val="0"/>
        <w:rPr>
          <w:rFonts w:ascii="BerkeleyStd-Book" w:hAnsi="BerkeleyStd-Book" w:cs="BerkeleyStd-Book"/>
        </w:rPr>
      </w:pPr>
      <w:r>
        <w:rPr>
          <w:rFonts w:ascii="BerkeleyStd-Book" w:hAnsi="BerkeleyStd-Book" w:cs="BerkeleyStd-Book"/>
        </w:rPr>
        <w:t xml:space="preserve">Grades </w:t>
      </w:r>
      <w:r w:rsidR="0034015F">
        <w:rPr>
          <w:rFonts w:ascii="BerkeleyStd-Book" w:hAnsi="BerkeleyStd-Book" w:cs="BerkeleyStd-Book"/>
        </w:rPr>
        <w:t>4</w:t>
      </w:r>
      <w:del w:id="4" w:author="Author">
        <w:r w:rsidR="0034015F" w:rsidDel="009C3F5C">
          <w:rPr>
            <w:rFonts w:ascii="BerkeleyStd-Book" w:hAnsi="BerkeleyStd-Book" w:cs="BerkeleyStd-Book"/>
          </w:rPr>
          <w:delText>-</w:delText>
        </w:r>
      </w:del>
      <w:ins w:id="5" w:author="Author">
        <w:r w:rsidR="009C3F5C">
          <w:rPr>
            <w:rFonts w:ascii="BerkeleyStd-Book" w:hAnsi="BerkeleyStd-Book" w:cs="BerkeleyStd-Book"/>
          </w:rPr>
          <w:t>–</w:t>
        </w:r>
      </w:ins>
      <w:r w:rsidR="0034015F">
        <w:rPr>
          <w:rFonts w:ascii="BerkeleyStd-Book" w:hAnsi="BerkeleyStd-Book" w:cs="BerkeleyStd-Book"/>
        </w:rPr>
        <w:t>8</w:t>
      </w:r>
    </w:p>
    <w:p w14:paraId="23D223A0" w14:textId="20A680CD" w:rsidR="00B436CC" w:rsidRPr="00C37D26" w:rsidRDefault="00B436CC" w:rsidP="00B436CC">
      <w:r w:rsidRPr="00C37D26">
        <w:rPr>
          <w:rFonts w:cs="Arial"/>
          <w:color w:val="000000"/>
          <w:shd w:val="clear" w:color="auto" w:fill="FFFFFF"/>
        </w:rPr>
        <w:t xml:space="preserve">This program will introduce participants to </w:t>
      </w:r>
      <w:r w:rsidR="00626FB2">
        <w:rPr>
          <w:rFonts w:cs="Arial"/>
          <w:color w:val="000000"/>
          <w:shd w:val="clear" w:color="auto" w:fill="FFFFFF"/>
        </w:rPr>
        <w:t xml:space="preserve">charcoal grilling methods.  </w:t>
      </w:r>
      <w:r w:rsidRPr="00C37D26">
        <w:rPr>
          <w:rFonts w:cs="Arial"/>
          <w:color w:val="000000"/>
          <w:shd w:val="clear" w:color="auto" w:fill="FFFFFF"/>
        </w:rPr>
        <w:t>Youth will explore</w:t>
      </w:r>
      <w:r>
        <w:rPr>
          <w:rFonts w:cs="Arial"/>
          <w:color w:val="000000"/>
          <w:shd w:val="clear" w:color="auto" w:fill="FFFFFF"/>
        </w:rPr>
        <w:t xml:space="preserve"> meat science </w:t>
      </w:r>
      <w:r w:rsidR="0034015F">
        <w:rPr>
          <w:rFonts w:cs="Arial"/>
          <w:color w:val="000000"/>
          <w:shd w:val="clear" w:color="auto" w:fill="FFFFFF"/>
        </w:rPr>
        <w:t xml:space="preserve">topics of </w:t>
      </w:r>
      <w:r>
        <w:rPr>
          <w:rFonts w:cs="Arial"/>
          <w:color w:val="000000"/>
          <w:shd w:val="clear" w:color="auto" w:fill="FFFFFF"/>
        </w:rPr>
        <w:t>beef, food labeling</w:t>
      </w:r>
      <w:ins w:id="6" w:author="Author">
        <w:r w:rsidR="00665FC4">
          <w:rPr>
            <w:rFonts w:cs="Arial"/>
            <w:color w:val="000000"/>
            <w:shd w:val="clear" w:color="auto" w:fill="FFFFFF"/>
          </w:rPr>
          <w:t>,</w:t>
        </w:r>
      </w:ins>
      <w:r>
        <w:rPr>
          <w:rFonts w:cs="Arial"/>
          <w:color w:val="000000"/>
          <w:shd w:val="clear" w:color="auto" w:fill="FFFFFF"/>
        </w:rPr>
        <w:t xml:space="preserve"> and cookery</w:t>
      </w:r>
      <w:r w:rsidRPr="00C37D26">
        <w:rPr>
          <w:rFonts w:cs="Arial"/>
          <w:color w:val="000000"/>
          <w:shd w:val="clear" w:color="auto" w:fill="FFFFFF"/>
        </w:rPr>
        <w:t xml:space="preserve">. Participants also will learn food safety and techniques </w:t>
      </w:r>
      <w:r w:rsidR="00626FB2">
        <w:rPr>
          <w:rFonts w:cs="Arial"/>
          <w:color w:val="000000"/>
          <w:shd w:val="clear" w:color="auto" w:fill="FFFFFF"/>
        </w:rPr>
        <w:t>for creating the perfect burger</w:t>
      </w:r>
      <w:r w:rsidRPr="00C37D26">
        <w:rPr>
          <w:rFonts w:cs="Arial"/>
          <w:color w:val="000000"/>
          <w:shd w:val="clear" w:color="auto" w:fill="FFFFFF"/>
        </w:rPr>
        <w:t>. </w:t>
      </w:r>
      <w:r>
        <w:rPr>
          <w:rFonts w:cs="Arial"/>
          <w:color w:val="000000"/>
          <w:shd w:val="clear" w:color="auto" w:fill="FFFFFF"/>
        </w:rPr>
        <w:t>Each participant will be able to create their own recipe and practice grilling burgers.</w:t>
      </w:r>
    </w:p>
    <w:p w14:paraId="4FAD839F" w14:textId="77777777" w:rsidR="003B653D" w:rsidRDefault="003B653D" w:rsidP="003B653D"/>
    <w:p w14:paraId="4E9F4413" w14:textId="77777777" w:rsidR="003B653D" w:rsidRDefault="008F5C06" w:rsidP="003B653D">
      <w:pPr>
        <w:pStyle w:val="Heading1"/>
      </w:pPr>
      <w:r w:rsidRPr="008F5C06">
        <w:t>F</w:t>
      </w:r>
      <w:r w:rsidR="003B653D">
        <w:t>acilitation Notes</w:t>
      </w:r>
    </w:p>
    <w:p w14:paraId="4F037A86" w14:textId="77777777" w:rsidR="00520680" w:rsidRDefault="00520680" w:rsidP="003B653D">
      <w:r w:rsidRPr="008F5C06">
        <w:t>The time for each activity can vary depending on the amount of participants you have and how enthusiastic they are about each activity.  It may be helpful to</w:t>
      </w:r>
      <w:r w:rsidR="003B653D">
        <w:t xml:space="preserve"> plan ahead for flexibility. </w:t>
      </w:r>
      <w:r w:rsidRPr="008F5C06">
        <w:t xml:space="preserve">None of the activities are reliant on one another, so you might choose to skip or repeat activities based on the group </w:t>
      </w:r>
      <w:r w:rsidR="0034015F">
        <w:t>dynamics</w:t>
      </w:r>
      <w:r w:rsidRPr="008F5C06">
        <w:t>.</w:t>
      </w:r>
    </w:p>
    <w:p w14:paraId="5380368D" w14:textId="77777777" w:rsidR="003B653D" w:rsidRDefault="003B653D" w:rsidP="003B653D"/>
    <w:p w14:paraId="78B9B12F" w14:textId="77777777" w:rsidR="003B653D" w:rsidRDefault="003B653D" w:rsidP="003B653D">
      <w:pPr>
        <w:pStyle w:val="Heading1"/>
      </w:pPr>
      <w:r>
        <w:t>Agenda</w:t>
      </w:r>
    </w:p>
    <w:tbl>
      <w:tblPr>
        <w:tblStyle w:val="TableGrid"/>
        <w:tblW w:w="10255" w:type="dxa"/>
        <w:tblLayout w:type="fixed"/>
        <w:tblLook w:val="04A0" w:firstRow="1" w:lastRow="0" w:firstColumn="1" w:lastColumn="0" w:noHBand="0" w:noVBand="1"/>
      </w:tblPr>
      <w:tblGrid>
        <w:gridCol w:w="1435"/>
        <w:gridCol w:w="6570"/>
        <w:gridCol w:w="2250"/>
      </w:tblGrid>
      <w:tr w:rsidR="00B24A4D" w:rsidRPr="00F61D15" w14:paraId="5CBE9993" w14:textId="77777777" w:rsidTr="004C4655">
        <w:tc>
          <w:tcPr>
            <w:tcW w:w="1435" w:type="dxa"/>
          </w:tcPr>
          <w:p w14:paraId="06CF62D8" w14:textId="77777777" w:rsidR="00B24A4D" w:rsidRPr="00F61D15" w:rsidRDefault="00B24A4D" w:rsidP="003B653D">
            <w:r w:rsidRPr="00F61D15">
              <w:t>Time</w:t>
            </w:r>
          </w:p>
        </w:tc>
        <w:tc>
          <w:tcPr>
            <w:tcW w:w="6570" w:type="dxa"/>
          </w:tcPr>
          <w:p w14:paraId="5D0FBB3A" w14:textId="77777777" w:rsidR="00B24A4D" w:rsidRPr="00F61D15" w:rsidRDefault="00B24A4D" w:rsidP="003B653D">
            <w:r w:rsidRPr="00F61D15">
              <w:t>Description and Resources</w:t>
            </w:r>
          </w:p>
        </w:tc>
        <w:tc>
          <w:tcPr>
            <w:tcW w:w="2250" w:type="dxa"/>
          </w:tcPr>
          <w:p w14:paraId="3F8E9A34" w14:textId="77777777" w:rsidR="00B24A4D" w:rsidRPr="00F61D15" w:rsidRDefault="00B24A4D" w:rsidP="003B653D">
            <w:r w:rsidRPr="00F61D15">
              <w:t>Supplies</w:t>
            </w:r>
          </w:p>
        </w:tc>
      </w:tr>
      <w:tr w:rsidR="00B24A4D" w:rsidRPr="00F61D15" w14:paraId="5B8AC8CD" w14:textId="77777777" w:rsidTr="004C4655">
        <w:tc>
          <w:tcPr>
            <w:tcW w:w="1435" w:type="dxa"/>
          </w:tcPr>
          <w:p w14:paraId="171690B2" w14:textId="6756FF0D" w:rsidR="00B24A4D" w:rsidRDefault="00EA6875" w:rsidP="003B653D">
            <w:r>
              <w:t>9:00</w:t>
            </w:r>
            <w:ins w:id="7" w:author="Author">
              <w:r w:rsidR="00F451A1">
                <w:rPr>
                  <w:rFonts w:ascii="BerkeleyStd-Book" w:hAnsi="BerkeleyStd-Book" w:cs="BerkeleyStd-Book"/>
                </w:rPr>
                <w:t>–</w:t>
              </w:r>
            </w:ins>
            <w:del w:id="8" w:author="Author">
              <w:r w:rsidDel="00F451A1">
                <w:delText>-</w:delText>
              </w:r>
            </w:del>
            <w:r>
              <w:t>9:45</w:t>
            </w:r>
          </w:p>
          <w:p w14:paraId="57B9AC8B" w14:textId="77777777" w:rsidR="00EA6875" w:rsidRPr="00F61D15" w:rsidRDefault="00EA6875" w:rsidP="003B653D">
            <w:r>
              <w:t>45 minutes</w:t>
            </w:r>
          </w:p>
        </w:tc>
        <w:tc>
          <w:tcPr>
            <w:tcW w:w="6570" w:type="dxa"/>
          </w:tcPr>
          <w:p w14:paraId="091D2CF6" w14:textId="77777777" w:rsidR="00B24A4D" w:rsidRPr="004C4655" w:rsidRDefault="00EA6875" w:rsidP="003B653D">
            <w:pPr>
              <w:pStyle w:val="Heading1"/>
              <w:outlineLvl w:val="0"/>
            </w:pPr>
            <w:r w:rsidRPr="004C4655">
              <w:t>Welcome and Introduction Activities</w:t>
            </w:r>
          </w:p>
          <w:p w14:paraId="3F529263" w14:textId="77777777" w:rsidR="00A33381" w:rsidRDefault="00A33381" w:rsidP="003B653D"/>
          <w:p w14:paraId="5DC6C292" w14:textId="77777777" w:rsidR="00BD5E04" w:rsidRDefault="00420758" w:rsidP="00420758">
            <w:pPr>
              <w:pStyle w:val="Heading2"/>
              <w:outlineLvl w:val="1"/>
            </w:pPr>
            <w:r>
              <w:t>Welcome</w:t>
            </w:r>
          </w:p>
          <w:p w14:paraId="2D233661" w14:textId="6C28D6E4" w:rsidR="00BD5E04" w:rsidRDefault="00BD5E04" w:rsidP="003B653D">
            <w:r>
              <w:t xml:space="preserve">Welcome everyone to the event. Explain who you are, your relationship to the 4-H program, and briefly explain the purpose of your time together. The participants today will be exploring </w:t>
            </w:r>
            <w:r w:rsidR="00B436CC">
              <w:t xml:space="preserve">grilling ground beef. </w:t>
            </w:r>
            <w:r>
              <w:t xml:space="preserve"> At the end of the day</w:t>
            </w:r>
            <w:ins w:id="9" w:author="Author">
              <w:r w:rsidR="000724DD">
                <w:t>,</w:t>
              </w:r>
            </w:ins>
            <w:r>
              <w:t xml:space="preserve"> there will be a showcase </w:t>
            </w:r>
            <w:r w:rsidR="00A50BD2">
              <w:t xml:space="preserve">for parents or other visitors. </w:t>
            </w:r>
            <w:r>
              <w:t xml:space="preserve">They will be asked to be a part of planning this showcase and being a part of it.  </w:t>
            </w:r>
          </w:p>
          <w:p w14:paraId="3AE9EAD3" w14:textId="77777777" w:rsidR="00BD5E04" w:rsidRDefault="00BD5E04" w:rsidP="003B653D"/>
          <w:p w14:paraId="3AE27459" w14:textId="77777777" w:rsidR="00BD5E04" w:rsidRPr="00BD5E04" w:rsidRDefault="00420758" w:rsidP="00420758">
            <w:pPr>
              <w:pStyle w:val="Heading2"/>
              <w:outlineLvl w:val="1"/>
            </w:pPr>
            <w:r>
              <w:t>Getting to Know You Game</w:t>
            </w:r>
          </w:p>
          <w:p w14:paraId="1C96500D" w14:textId="77777777" w:rsidR="00BD5E04" w:rsidRDefault="00C85966" w:rsidP="003B653D">
            <w:r>
              <w:t>Using the list of items related to burgers, write one topic or word on a note</w:t>
            </w:r>
            <w:del w:id="10" w:author="Author">
              <w:r w:rsidDel="000724DD">
                <w:delText xml:space="preserve"> </w:delText>
              </w:r>
            </w:del>
            <w:r>
              <w:t>card and make enough note</w:t>
            </w:r>
            <w:del w:id="11" w:author="Author">
              <w:r w:rsidDel="000724DD">
                <w:delText xml:space="preserve"> </w:delText>
              </w:r>
            </w:del>
            <w:r>
              <w:t>cards so that each participant has a note</w:t>
            </w:r>
            <w:del w:id="12" w:author="Author">
              <w:r w:rsidDel="0079348A">
                <w:delText xml:space="preserve"> </w:delText>
              </w:r>
            </w:del>
            <w:r>
              <w:t>card with a unique word.</w:t>
            </w:r>
          </w:p>
          <w:p w14:paraId="4D89D4C5" w14:textId="77777777" w:rsidR="001C34AF" w:rsidRDefault="001C34AF" w:rsidP="003B653D"/>
          <w:p w14:paraId="3BB45F6F" w14:textId="77777777" w:rsidR="00A33381" w:rsidRDefault="00C6637B" w:rsidP="00A50BD2">
            <w:pPr>
              <w:pStyle w:val="Heading2"/>
              <w:outlineLvl w:val="1"/>
            </w:pPr>
            <w:r>
              <w:lastRenderedPageBreak/>
              <w:t>Get Acquainted</w:t>
            </w:r>
          </w:p>
          <w:p w14:paraId="11BE054F" w14:textId="664CFC4D" w:rsidR="00A33381" w:rsidRDefault="00BD5E04" w:rsidP="003B653D">
            <w:r w:rsidRPr="00BD5E04">
              <w:rPr>
                <w:b/>
              </w:rPr>
              <w:t>Do:</w:t>
            </w:r>
            <w:r>
              <w:t xml:space="preserve"> </w:t>
            </w:r>
            <w:r w:rsidR="00C85966">
              <w:t>Pass the notecards</w:t>
            </w:r>
            <w:del w:id="13" w:author="Author">
              <w:r w:rsidR="00C85966" w:rsidDel="0079348A">
                <w:delText>,</w:delText>
              </w:r>
            </w:del>
            <w:r w:rsidR="00C85966">
              <w:t xml:space="preserve"> face down out to each student.  Tell them not to look at the card.  Have students pair up and ask one of the students to place the note</w:t>
            </w:r>
            <w:del w:id="14" w:author="Author">
              <w:r w:rsidR="00C85966" w:rsidDel="0079348A">
                <w:delText xml:space="preserve"> </w:delText>
              </w:r>
            </w:del>
            <w:r w:rsidR="00C85966">
              <w:t>card on their forehead with the word facing their partner.  The partner is to describe the word without saying it</w:t>
            </w:r>
            <w:ins w:id="15" w:author="Author">
              <w:r w:rsidR="009A4B9E">
                <w:t>,</w:t>
              </w:r>
            </w:ins>
            <w:r w:rsidR="00C85966">
              <w:t xml:space="preserve"> and the </w:t>
            </w:r>
            <w:r w:rsidR="009C2540">
              <w:t>student holding the card should try to guess what the card says.  Then switch and have the partner hold up the</w:t>
            </w:r>
            <w:r w:rsidR="00FF39F4">
              <w:t>ir</w:t>
            </w:r>
            <w:r w:rsidR="009C2540">
              <w:t xml:space="preserve"> card</w:t>
            </w:r>
            <w:ins w:id="16" w:author="Author">
              <w:r w:rsidR="006D37DD">
                <w:t>,</w:t>
              </w:r>
            </w:ins>
            <w:r w:rsidR="009C2540">
              <w:t xml:space="preserve"> and the other student describe</w:t>
            </w:r>
            <w:r w:rsidR="00FF39F4">
              <w:t>s</w:t>
            </w:r>
            <w:r w:rsidR="009C2540">
              <w:t>.</w:t>
            </w:r>
            <w:r>
              <w:t xml:space="preserve">  </w:t>
            </w:r>
          </w:p>
          <w:p w14:paraId="41DE7553" w14:textId="77777777" w:rsidR="00BD5E04" w:rsidRDefault="00BD5E04" w:rsidP="003B653D">
            <w:r w:rsidRPr="00BD5E04">
              <w:rPr>
                <w:b/>
              </w:rPr>
              <w:t>Reflect:</w:t>
            </w:r>
            <w:r>
              <w:t xml:space="preserve"> </w:t>
            </w:r>
            <w:r w:rsidR="009C2540">
              <w:t xml:space="preserve">What were some of the words?  How do the words relate to each other?  </w:t>
            </w:r>
          </w:p>
          <w:p w14:paraId="0E47D1E3" w14:textId="6DA8E035" w:rsidR="00BD5E04" w:rsidRDefault="00BD5E04" w:rsidP="009C2540">
            <w:r w:rsidRPr="00BD5E04">
              <w:rPr>
                <w:b/>
              </w:rPr>
              <w:t>Apply:</w:t>
            </w:r>
            <w:r>
              <w:t xml:space="preserve"> </w:t>
            </w:r>
            <w:r w:rsidR="009C2540">
              <w:t>Today</w:t>
            </w:r>
            <w:del w:id="17" w:author="Author">
              <w:r w:rsidR="009C2540" w:rsidDel="006D37DD">
                <w:delText>,</w:delText>
              </w:r>
            </w:del>
            <w:r w:rsidR="009C2540">
              <w:t xml:space="preserve"> we will be learning about meat science and</w:t>
            </w:r>
            <w:ins w:id="18" w:author="Author">
              <w:r w:rsidR="006D37DD">
                <w:t xml:space="preserve">, </w:t>
              </w:r>
            </w:ins>
            <w:del w:id="19" w:author="Author">
              <w:r w:rsidR="009C2540" w:rsidDel="006D37DD">
                <w:delText xml:space="preserve"> </w:delText>
              </w:r>
            </w:del>
            <w:r w:rsidR="009C2540">
              <w:t>specifically</w:t>
            </w:r>
            <w:ins w:id="20" w:author="Author">
              <w:r w:rsidR="006D37DD">
                <w:t xml:space="preserve">, </w:t>
              </w:r>
            </w:ins>
            <w:del w:id="21" w:author="Author">
              <w:r w:rsidR="009C2540" w:rsidDel="006D37DD">
                <w:delText xml:space="preserve"> </w:delText>
              </w:r>
            </w:del>
            <w:r w:rsidR="009C2540">
              <w:t>burgers.</w:t>
            </w:r>
          </w:p>
          <w:p w14:paraId="744BB80B" w14:textId="77777777" w:rsidR="0034015F" w:rsidRDefault="0034015F" w:rsidP="009C2540"/>
          <w:p w14:paraId="17E0823F" w14:textId="77777777" w:rsidR="0034015F" w:rsidRDefault="0034015F" w:rsidP="00C6637B">
            <w:pPr>
              <w:pStyle w:val="Heading2"/>
              <w:outlineLvl w:val="1"/>
            </w:pPr>
            <w:r>
              <w:t>Burger Mind Maps</w:t>
            </w:r>
          </w:p>
          <w:p w14:paraId="1AF1754B" w14:textId="222F6F68" w:rsidR="0034015F" w:rsidRPr="00A33381" w:rsidRDefault="0034015F" w:rsidP="009C2540">
            <w:r>
              <w:t xml:space="preserve">Give each student a mind map and a pen.  Give them </w:t>
            </w:r>
            <w:ins w:id="22" w:author="Author">
              <w:r w:rsidR="005143C6">
                <w:t>three</w:t>
              </w:r>
            </w:ins>
            <w:del w:id="23" w:author="Author">
              <w:r w:rsidDel="005143C6">
                <w:delText>3</w:delText>
              </w:r>
            </w:del>
            <w:r>
              <w:t xml:space="preserve"> minutes to fill in each bubble with one fact they currently know or think they know about burgers.  Once they are finished brainstorming individually, have them turn to their partner and compare lists.  Then go around the room and ask each team to name something from their list.  Write this on a flip chart or board.  </w:t>
            </w:r>
            <w:r w:rsidR="00D91645">
              <w:t>You will come back to this at the end of the day.</w:t>
            </w:r>
          </w:p>
        </w:tc>
        <w:tc>
          <w:tcPr>
            <w:tcW w:w="2250" w:type="dxa"/>
          </w:tcPr>
          <w:p w14:paraId="3C2D7FE2" w14:textId="4924D775" w:rsidR="001C34AF" w:rsidRDefault="001C34AF" w:rsidP="003B653D">
            <w:pPr>
              <w:pStyle w:val="ListParagraph"/>
              <w:numPr>
                <w:ilvl w:val="0"/>
                <w:numId w:val="23"/>
              </w:numPr>
            </w:pPr>
            <w:r>
              <w:lastRenderedPageBreak/>
              <w:t>A stopwatch or other time</w:t>
            </w:r>
            <w:ins w:id="24" w:author="Author">
              <w:r w:rsidR="00C64607">
                <w:t>-</w:t>
              </w:r>
            </w:ins>
            <w:r>
              <w:t>keeping device</w:t>
            </w:r>
          </w:p>
          <w:p w14:paraId="388FDF70" w14:textId="0BED851B" w:rsidR="001C34AF" w:rsidRDefault="001C34AF" w:rsidP="003B653D">
            <w:pPr>
              <w:pStyle w:val="ListParagraph"/>
              <w:numPr>
                <w:ilvl w:val="0"/>
                <w:numId w:val="23"/>
              </w:numPr>
            </w:pPr>
            <w:r>
              <w:t>Dry</w:t>
            </w:r>
            <w:ins w:id="25" w:author="Author">
              <w:r w:rsidR="00BD14DD">
                <w:t>-</w:t>
              </w:r>
            </w:ins>
            <w:del w:id="26" w:author="Author">
              <w:r w:rsidDel="00BD14DD">
                <w:delText xml:space="preserve"> </w:delText>
              </w:r>
            </w:del>
            <w:r>
              <w:t>erase board and/or easel pad and markers</w:t>
            </w:r>
          </w:p>
          <w:p w14:paraId="027B9978" w14:textId="77777777" w:rsidR="009C2540" w:rsidRDefault="009C2540" w:rsidP="003B653D">
            <w:pPr>
              <w:pStyle w:val="ListParagraph"/>
              <w:numPr>
                <w:ilvl w:val="0"/>
                <w:numId w:val="23"/>
              </w:numPr>
            </w:pPr>
            <w:r>
              <w:t>Note</w:t>
            </w:r>
            <w:del w:id="27" w:author="Author">
              <w:r w:rsidDel="00BD14DD">
                <w:delText xml:space="preserve"> </w:delText>
              </w:r>
            </w:del>
            <w:r>
              <w:t>cards with words</w:t>
            </w:r>
            <w:r w:rsidR="0034015F">
              <w:t xml:space="preserve"> (Appendix A)</w:t>
            </w:r>
          </w:p>
          <w:p w14:paraId="5ABB3289" w14:textId="77777777" w:rsidR="009C2540" w:rsidRDefault="009C2540" w:rsidP="003B653D">
            <w:pPr>
              <w:pStyle w:val="ListParagraph"/>
              <w:numPr>
                <w:ilvl w:val="0"/>
                <w:numId w:val="23"/>
              </w:numPr>
            </w:pPr>
            <w:r>
              <w:t>Burger mind maps</w:t>
            </w:r>
            <w:r w:rsidR="0034015F">
              <w:t xml:space="preserve"> (Appendix B)</w:t>
            </w:r>
          </w:p>
          <w:p w14:paraId="5A8E9679" w14:textId="77777777" w:rsidR="001768B0" w:rsidRDefault="001768B0" w:rsidP="003B653D">
            <w:pPr>
              <w:pStyle w:val="ListParagraph"/>
              <w:numPr>
                <w:ilvl w:val="0"/>
                <w:numId w:val="23"/>
              </w:numPr>
            </w:pPr>
            <w:r>
              <w:t>Writing instruments</w:t>
            </w:r>
          </w:p>
          <w:p w14:paraId="2B2F9599" w14:textId="77777777" w:rsidR="00B24A4D" w:rsidRPr="00F61D15" w:rsidRDefault="00B24A4D" w:rsidP="003B653D">
            <w:pPr>
              <w:pStyle w:val="ListParagraph"/>
            </w:pPr>
          </w:p>
        </w:tc>
      </w:tr>
      <w:tr w:rsidR="006812EF" w:rsidRPr="00F61D15" w14:paraId="3648129D" w14:textId="77777777" w:rsidTr="004C4655">
        <w:tc>
          <w:tcPr>
            <w:tcW w:w="1435" w:type="dxa"/>
          </w:tcPr>
          <w:p w14:paraId="76463F7B" w14:textId="77777777" w:rsidR="00EA6875" w:rsidRPr="00F61D15" w:rsidRDefault="00EA6875" w:rsidP="003B653D"/>
        </w:tc>
        <w:tc>
          <w:tcPr>
            <w:tcW w:w="6570" w:type="dxa"/>
          </w:tcPr>
          <w:p w14:paraId="7FFE37CF" w14:textId="77777777" w:rsidR="00A50BD2" w:rsidRDefault="00C6637B" w:rsidP="00A50BD2">
            <w:pPr>
              <w:pStyle w:val="Heading1"/>
              <w:outlineLvl w:val="0"/>
            </w:pPr>
            <w:r>
              <w:t>Learning Activities</w:t>
            </w:r>
          </w:p>
          <w:p w14:paraId="56AFF037" w14:textId="77777777" w:rsidR="00A50BD2" w:rsidRPr="00A50BD2" w:rsidRDefault="00A50BD2" w:rsidP="00A50BD2"/>
          <w:p w14:paraId="369F5D1A" w14:textId="77777777" w:rsidR="006B6610" w:rsidRDefault="006B6610" w:rsidP="00A50BD2">
            <w:pPr>
              <w:pStyle w:val="Heading2"/>
              <w:outlineLvl w:val="1"/>
            </w:pPr>
            <w:r>
              <w:t>From Pasture to Plate</w:t>
            </w:r>
          </w:p>
          <w:p w14:paraId="1AC3703C" w14:textId="4C827C02" w:rsidR="00F21DDF" w:rsidRPr="00F21DDF" w:rsidRDefault="00F21DDF" w:rsidP="00F21DDF">
            <w:r>
              <w:t>Preparing:  Print ear tag cards and punch a hole in each.  Print money cards and lifecycle cards.  Prepare straw hooks (one per student): Tie/tape</w:t>
            </w:r>
            <w:ins w:id="28" w:author="Author">
              <w:r w:rsidR="003833EC">
                <w:t xml:space="preserve"> a</w:t>
              </w:r>
            </w:ins>
            <w:r>
              <w:t xml:space="preserve"> 4</w:t>
            </w:r>
            <w:ins w:id="29" w:author="Author">
              <w:r w:rsidR="003833EC">
                <w:rPr>
                  <w:rFonts w:ascii="BerkeleyStd-Book" w:hAnsi="BerkeleyStd-Book" w:cs="BerkeleyStd-Book"/>
                </w:rPr>
                <w:t>–</w:t>
              </w:r>
            </w:ins>
            <w:del w:id="30" w:author="Author">
              <w:r w:rsidDel="003833EC">
                <w:delText>-</w:delText>
              </w:r>
            </w:del>
            <w:r>
              <w:t>6” piece of dental floss to the end of each straw.  Hang one open paper clip (resembling a hook) to the end of the floss.</w:t>
            </w:r>
          </w:p>
          <w:p w14:paraId="56B573B4" w14:textId="77777777" w:rsidR="006B6610" w:rsidRPr="006B6610" w:rsidRDefault="006B6610" w:rsidP="006B6610">
            <w:r>
              <w:rPr>
                <w:b/>
              </w:rPr>
              <w:t xml:space="preserve">Do: </w:t>
            </w:r>
            <w:r>
              <w:t>Ask students how beef gets from pasture to plate.  Have them share their responses.</w:t>
            </w:r>
          </w:p>
          <w:p w14:paraId="0A24AC4A" w14:textId="77777777" w:rsidR="006B6610" w:rsidRDefault="006B6610" w:rsidP="006B6610">
            <w:r>
              <w:t xml:space="preserve">Step 1: </w:t>
            </w:r>
            <w:r w:rsidR="00BE15D2">
              <w:t xml:space="preserve">Use </w:t>
            </w:r>
            <w:hyperlink r:id="rId8" w:history="1">
              <w:r w:rsidR="00BE15D2" w:rsidRPr="0067457C">
                <w:rPr>
                  <w:rStyle w:val="Hyperlink"/>
                </w:rPr>
                <w:t>https://www.beef.org/beef-lifecycle/index.html</w:t>
              </w:r>
            </w:hyperlink>
            <w:r w:rsidR="00BE15D2">
              <w:t xml:space="preserve"> to go over the key steps in the beef production cycle.</w:t>
            </w:r>
          </w:p>
          <w:p w14:paraId="3BF25BF0" w14:textId="6FD949CB" w:rsidR="00BE15D2" w:rsidRDefault="00BE15D2" w:rsidP="00BE15D2">
            <w:pPr>
              <w:pStyle w:val="ListParagraph"/>
              <w:numPr>
                <w:ilvl w:val="0"/>
                <w:numId w:val="30"/>
              </w:numPr>
            </w:pPr>
            <w:r>
              <w:t>Cow/Calf: Cows are bred</w:t>
            </w:r>
            <w:ins w:id="31" w:author="Author">
              <w:r w:rsidR="006E40EE">
                <w:t>,</w:t>
              </w:r>
            </w:ins>
            <w:r>
              <w:t xml:space="preserve"> and calves are born and raised ever</w:t>
            </w:r>
            <w:ins w:id="32" w:author="Author">
              <w:r w:rsidR="006E40EE">
                <w:t>y</w:t>
              </w:r>
            </w:ins>
            <w:r>
              <w:t xml:space="preserve"> year on cow</w:t>
            </w:r>
            <w:ins w:id="33" w:author="Author">
              <w:r w:rsidR="006E40EE">
                <w:rPr>
                  <w:rFonts w:ascii="BerkeleyStd-Book" w:hAnsi="BerkeleyStd-Book" w:cs="BerkeleyStd-Book"/>
                </w:rPr>
                <w:t>–</w:t>
              </w:r>
            </w:ins>
            <w:del w:id="34" w:author="Author">
              <w:r w:rsidDel="006E40EE">
                <w:delText>-</w:delText>
              </w:r>
            </w:del>
            <w:r>
              <w:t>calf farms and ranches.  They spend time grazing on grass pastures within sight of their mothers</w:t>
            </w:r>
            <w:ins w:id="35" w:author="Author">
              <w:r w:rsidR="006E40EE">
                <w:t>.</w:t>
              </w:r>
            </w:ins>
          </w:p>
          <w:p w14:paraId="5BBDE3D9" w14:textId="33A9E85A" w:rsidR="00BE15D2" w:rsidRPr="00BE15D2" w:rsidRDefault="00BE15D2" w:rsidP="00BE15D2">
            <w:pPr>
              <w:pStyle w:val="ListParagraph"/>
              <w:numPr>
                <w:ilvl w:val="0"/>
                <w:numId w:val="30"/>
              </w:numPr>
            </w:pPr>
            <w:r w:rsidRPr="00BE15D2">
              <w:t>Livestock Auction Markets</w:t>
            </w:r>
            <w:ins w:id="36" w:author="Author">
              <w:r w:rsidR="00662639">
                <w:t>:</w:t>
              </w:r>
            </w:ins>
            <w:del w:id="37" w:author="Author">
              <w:r w:rsidRPr="00BE15D2" w:rsidDel="00662639">
                <w:delText>;</w:delText>
              </w:r>
            </w:del>
            <w:r w:rsidRPr="00BE15D2">
              <w:t xml:space="preserve"> </w:t>
            </w:r>
            <w:r w:rsidRPr="00BE15D2">
              <w:rPr>
                <w:color w:val="333333"/>
                <w:sz w:val="26"/>
                <w:szCs w:val="26"/>
                <w:shd w:val="clear" w:color="auto" w:fill="FFFFFF"/>
              </w:rPr>
              <w:t>Many calves leave the farm or ranch where they were born and are sold at livestock auction markets to stockers and backgrounders between 6</w:t>
            </w:r>
            <w:ins w:id="38" w:author="Author">
              <w:r w:rsidR="00662639">
                <w:rPr>
                  <w:rFonts w:ascii="BerkeleyStd-Book" w:hAnsi="BerkeleyStd-Book" w:cs="BerkeleyStd-Book"/>
                </w:rPr>
                <w:t>–</w:t>
              </w:r>
            </w:ins>
            <w:del w:id="39" w:author="Author">
              <w:r w:rsidRPr="00BE15D2" w:rsidDel="00662639">
                <w:rPr>
                  <w:color w:val="333333"/>
                  <w:sz w:val="26"/>
                  <w:szCs w:val="26"/>
                  <w:shd w:val="clear" w:color="auto" w:fill="FFFFFF"/>
                </w:rPr>
                <w:delText>-</w:delText>
              </w:r>
            </w:del>
            <w:r w:rsidRPr="00BE15D2">
              <w:rPr>
                <w:color w:val="333333"/>
                <w:sz w:val="26"/>
                <w:szCs w:val="26"/>
                <w:shd w:val="clear" w:color="auto" w:fill="FFFFFF"/>
              </w:rPr>
              <w:t>12 months of age.</w:t>
            </w:r>
          </w:p>
          <w:p w14:paraId="1EDAD79F" w14:textId="5AC05BAB" w:rsidR="00BE15D2" w:rsidRPr="00BE15D2" w:rsidRDefault="00BE15D2" w:rsidP="00BE15D2">
            <w:pPr>
              <w:pStyle w:val="ListParagraph"/>
              <w:numPr>
                <w:ilvl w:val="0"/>
                <w:numId w:val="30"/>
              </w:numPr>
            </w:pPr>
            <w:r w:rsidRPr="00BE15D2">
              <w:rPr>
                <w:color w:val="333333"/>
                <w:sz w:val="26"/>
                <w:szCs w:val="26"/>
                <w:shd w:val="clear" w:color="auto" w:fill="FFFFFF"/>
              </w:rPr>
              <w:t>Stockers and Backgrounders: Between 6</w:t>
            </w:r>
            <w:ins w:id="40" w:author="Author">
              <w:r w:rsidR="00662639">
                <w:rPr>
                  <w:rFonts w:ascii="BerkeleyStd-Book" w:hAnsi="BerkeleyStd-Book" w:cs="BerkeleyStd-Book"/>
                </w:rPr>
                <w:t>–</w:t>
              </w:r>
            </w:ins>
            <w:del w:id="41" w:author="Author">
              <w:r w:rsidRPr="00BE15D2" w:rsidDel="00662639">
                <w:rPr>
                  <w:color w:val="333333"/>
                  <w:sz w:val="26"/>
                  <w:szCs w:val="26"/>
                  <w:shd w:val="clear" w:color="auto" w:fill="FFFFFF"/>
                </w:rPr>
                <w:delText>-</w:delText>
              </w:r>
            </w:del>
            <w:r w:rsidRPr="00BE15D2">
              <w:rPr>
                <w:color w:val="333333"/>
                <w:sz w:val="26"/>
                <w:szCs w:val="26"/>
                <w:shd w:val="clear" w:color="auto" w:fill="FFFFFF"/>
              </w:rPr>
              <w:t>12 months of age</w:t>
            </w:r>
            <w:ins w:id="42" w:author="Author">
              <w:r w:rsidR="00DE0137">
                <w:rPr>
                  <w:color w:val="333333"/>
                  <w:sz w:val="26"/>
                  <w:szCs w:val="26"/>
                  <w:shd w:val="clear" w:color="auto" w:fill="FFFFFF"/>
                </w:rPr>
                <w:t>,</w:t>
              </w:r>
            </w:ins>
            <w:r w:rsidRPr="00BE15D2">
              <w:rPr>
                <w:color w:val="333333"/>
                <w:sz w:val="26"/>
                <w:szCs w:val="26"/>
                <w:shd w:val="clear" w:color="auto" w:fill="FFFFFF"/>
              </w:rPr>
              <w:t xml:space="preserve"> cattle spend time at stocker and backgrounder farms and ranches where they graze on a variety of </w:t>
            </w:r>
            <w:r w:rsidRPr="00BE15D2">
              <w:rPr>
                <w:color w:val="333333"/>
                <w:sz w:val="26"/>
                <w:szCs w:val="26"/>
                <w:shd w:val="clear" w:color="auto" w:fill="FFFFFF"/>
              </w:rPr>
              <w:lastRenderedPageBreak/>
              <w:t>pastures. Here they gain weight and convert forage and grass into lean protein.</w:t>
            </w:r>
          </w:p>
          <w:p w14:paraId="4C8EB5CB" w14:textId="371B09C7" w:rsidR="00BE15D2" w:rsidRPr="00BE15D2" w:rsidRDefault="00BE15D2" w:rsidP="00BE15D2">
            <w:pPr>
              <w:pStyle w:val="NormalWeb"/>
              <w:numPr>
                <w:ilvl w:val="0"/>
                <w:numId w:val="30"/>
              </w:numPr>
              <w:spacing w:before="0" w:beforeAutospacing="0" w:after="375" w:afterAutospacing="0"/>
              <w:rPr>
                <w:szCs w:val="26"/>
              </w:rPr>
            </w:pPr>
            <w:r w:rsidRPr="00BE15D2">
              <w:rPr>
                <w:szCs w:val="26"/>
                <w:shd w:val="clear" w:color="auto" w:fill="FFFFFF"/>
              </w:rPr>
              <w:t>Feed</w:t>
            </w:r>
            <w:ins w:id="43" w:author="Author">
              <w:r w:rsidR="00F07F23">
                <w:rPr>
                  <w:szCs w:val="26"/>
                  <w:shd w:val="clear" w:color="auto" w:fill="FFFFFF"/>
                </w:rPr>
                <w:t xml:space="preserve"> Y</w:t>
              </w:r>
            </w:ins>
            <w:del w:id="44" w:author="Author">
              <w:r w:rsidRPr="00BE15D2" w:rsidDel="00F07F23">
                <w:rPr>
                  <w:szCs w:val="26"/>
                  <w:shd w:val="clear" w:color="auto" w:fill="FFFFFF"/>
                </w:rPr>
                <w:delText>y</w:delText>
              </w:r>
            </w:del>
            <w:r w:rsidRPr="00BE15D2">
              <w:rPr>
                <w:szCs w:val="26"/>
                <w:shd w:val="clear" w:color="auto" w:fill="FFFFFF"/>
              </w:rPr>
              <w:t xml:space="preserve">ard: </w:t>
            </w:r>
            <w:r w:rsidRPr="00BE15D2">
              <w:rPr>
                <w:szCs w:val="26"/>
              </w:rPr>
              <w:t>Cattle spend 4-6 months at a feed</w:t>
            </w:r>
            <w:ins w:id="45" w:author="Author">
              <w:r w:rsidR="00F07F23">
                <w:rPr>
                  <w:szCs w:val="26"/>
                </w:rPr>
                <w:t xml:space="preserve"> </w:t>
              </w:r>
            </w:ins>
            <w:r w:rsidRPr="00BE15D2">
              <w:rPr>
                <w:szCs w:val="26"/>
              </w:rPr>
              <w:t>yard being fed a scientifically</w:t>
            </w:r>
            <w:ins w:id="46" w:author="Author">
              <w:r w:rsidR="00955139">
                <w:rPr>
                  <w:szCs w:val="26"/>
                </w:rPr>
                <w:t xml:space="preserve"> </w:t>
              </w:r>
            </w:ins>
            <w:del w:id="47" w:author="Author">
              <w:r w:rsidRPr="00BE15D2" w:rsidDel="00955139">
                <w:rPr>
                  <w:szCs w:val="26"/>
                </w:rPr>
                <w:delText>-</w:delText>
              </w:r>
            </w:del>
            <w:r w:rsidRPr="00BE15D2">
              <w:rPr>
                <w:szCs w:val="26"/>
              </w:rPr>
              <w:t>balanced diet and receiving daily care. Some spend the rest of their lives on a pasture being grass finished.</w:t>
            </w:r>
          </w:p>
          <w:p w14:paraId="19E10E15" w14:textId="0FA25168" w:rsidR="00BE15D2" w:rsidRPr="00BE15D2" w:rsidRDefault="00BE15D2" w:rsidP="00BE15D2">
            <w:pPr>
              <w:pStyle w:val="ListParagraph"/>
              <w:numPr>
                <w:ilvl w:val="0"/>
                <w:numId w:val="30"/>
              </w:numPr>
            </w:pPr>
            <w:r w:rsidRPr="00BE15D2">
              <w:t xml:space="preserve">Packing Plant: </w:t>
            </w:r>
            <w:r w:rsidRPr="00BE15D2">
              <w:rPr>
                <w:color w:val="333333"/>
                <w:sz w:val="26"/>
                <w:szCs w:val="26"/>
                <w:shd w:val="clear" w:color="auto" w:fill="FFFFFF"/>
              </w:rPr>
              <w:t>Cattle are sent to a packer/processing facility to be slaughtered</w:t>
            </w:r>
            <w:ins w:id="48" w:author="Author">
              <w:r w:rsidR="00C723AD">
                <w:rPr>
                  <w:color w:val="333333"/>
                  <w:sz w:val="26"/>
                  <w:szCs w:val="26"/>
                  <w:shd w:val="clear" w:color="auto" w:fill="FFFFFF"/>
                </w:rPr>
                <w:t>,</w:t>
              </w:r>
            </w:ins>
            <w:del w:id="49" w:author="Author">
              <w:r w:rsidRPr="00BE15D2" w:rsidDel="00C723AD">
                <w:rPr>
                  <w:color w:val="333333"/>
                  <w:sz w:val="26"/>
                  <w:szCs w:val="26"/>
                  <w:shd w:val="clear" w:color="auto" w:fill="FFFFFF"/>
                </w:rPr>
                <w:delText xml:space="preserve"> and</w:delText>
              </w:r>
            </w:del>
            <w:r w:rsidRPr="00BE15D2">
              <w:rPr>
                <w:color w:val="333333"/>
                <w:sz w:val="26"/>
                <w:szCs w:val="26"/>
                <w:shd w:val="clear" w:color="auto" w:fill="FFFFFF"/>
              </w:rPr>
              <w:t xml:space="preserve"> processed</w:t>
            </w:r>
            <w:ins w:id="50" w:author="Author">
              <w:r w:rsidR="00C723AD">
                <w:rPr>
                  <w:color w:val="333333"/>
                  <w:sz w:val="26"/>
                  <w:szCs w:val="26"/>
                  <w:shd w:val="clear" w:color="auto" w:fill="FFFFFF"/>
                </w:rPr>
                <w:t>, and</w:t>
              </w:r>
            </w:ins>
            <w:r w:rsidRPr="00BE15D2">
              <w:rPr>
                <w:color w:val="333333"/>
                <w:sz w:val="26"/>
                <w:szCs w:val="26"/>
                <w:shd w:val="clear" w:color="auto" w:fill="FFFFFF"/>
              </w:rPr>
              <w:t xml:space="preserve"> then distributed to supermarket retailers and restaurants.</w:t>
            </w:r>
          </w:p>
          <w:p w14:paraId="69E5ED3B" w14:textId="77777777" w:rsidR="00BE15D2" w:rsidRDefault="00BE15D2" w:rsidP="00BE15D2">
            <w:pPr>
              <w:pStyle w:val="ListParagraph"/>
              <w:numPr>
                <w:ilvl w:val="0"/>
                <w:numId w:val="30"/>
              </w:numPr>
            </w:pPr>
            <w:r w:rsidRPr="00BE15D2">
              <w:t>Supermarkets and Restaurants</w:t>
            </w:r>
          </w:p>
          <w:p w14:paraId="34CAD3B7" w14:textId="40E09FED" w:rsidR="00BE15D2" w:rsidRDefault="00BE15D2" w:rsidP="00BE15D2">
            <w:r>
              <w:t>Step 2:  Inform the students that they are going to participate in a team contest that illustrates the beef lifecycle.  Break students into teams of six.  Give each team a stack of beef lifecycle cards.  Each person on the team should take one card.  Give students time to review their card.  Give each team five money cards.  Each team member</w:t>
            </w:r>
            <w:ins w:id="51" w:author="Author">
              <w:r w:rsidR="00BA7633">
                <w:t>,</w:t>
              </w:r>
            </w:ins>
            <w:r>
              <w:t xml:space="preserve"> except the Cow-calf operator</w:t>
            </w:r>
            <w:ins w:id="52" w:author="Author">
              <w:r w:rsidR="00BA7633">
                <w:t>,</w:t>
              </w:r>
            </w:ins>
            <w:r>
              <w:t xml:space="preserve"> should hold one money card. </w:t>
            </w:r>
          </w:p>
          <w:p w14:paraId="6428E0CE" w14:textId="49F0832B" w:rsidR="00BE15D2" w:rsidRDefault="00BE15D2" w:rsidP="00BE15D2">
            <w:r>
              <w:t>Give each team member a straw</w:t>
            </w:r>
            <w:ins w:id="53" w:author="Author">
              <w:r w:rsidR="001268FF">
                <w:t xml:space="preserve"> </w:t>
              </w:r>
            </w:ins>
            <w:del w:id="54" w:author="Author">
              <w:r w:rsidR="00F21DDF" w:rsidDel="001268FF">
                <w:delText>-</w:delText>
              </w:r>
            </w:del>
            <w:r w:rsidR="00F21DDF">
              <w:t xml:space="preserve">paper clip hook. Station team members across the room by team in order of the beef lifecycle </w:t>
            </w:r>
            <w:r w:rsidR="00D12412">
              <w:t>stages</w:t>
            </w:r>
            <w:r w:rsidR="00F21DDF">
              <w:t>.  Place an ear tag card on a table next to each cow</w:t>
            </w:r>
            <w:ins w:id="55" w:author="Author">
              <w:r w:rsidR="00163E19">
                <w:rPr>
                  <w:rFonts w:ascii="BerkeleyStd-Book" w:hAnsi="BerkeleyStd-Book" w:cs="BerkeleyStd-Book"/>
                </w:rPr>
                <w:t>–</w:t>
              </w:r>
            </w:ins>
            <w:del w:id="56" w:author="Author">
              <w:r w:rsidR="00F21DDF" w:rsidDel="00163E19">
                <w:delText>-</w:delText>
              </w:r>
            </w:del>
            <w:r w:rsidR="00F21DDF">
              <w:t xml:space="preserve">calf operator.  </w:t>
            </w:r>
            <w:r w:rsidR="00D12412">
              <w:t xml:space="preserve"> Clarify the challenge: </w:t>
            </w:r>
            <w:ins w:id="57" w:author="Author">
              <w:r w:rsidR="00163E19">
                <w:t>e</w:t>
              </w:r>
            </w:ins>
            <w:del w:id="58" w:author="Author">
              <w:r w:rsidR="00D12412" w:rsidDel="00163E19">
                <w:delText>E</w:delText>
              </w:r>
            </w:del>
            <w:r w:rsidR="00D12412">
              <w:t>ach team will race to carefully move their beef animal (represented by the ear tag) from the cow</w:t>
            </w:r>
            <w:ins w:id="59" w:author="Author">
              <w:r w:rsidR="00163E19">
                <w:rPr>
                  <w:rFonts w:ascii="BerkeleyStd-Book" w:hAnsi="BerkeleyStd-Book" w:cs="BerkeleyStd-Book"/>
                </w:rPr>
                <w:t>–</w:t>
              </w:r>
            </w:ins>
            <w:del w:id="60" w:author="Author">
              <w:r w:rsidR="00D12412" w:rsidDel="00163E19">
                <w:delText>-</w:delText>
              </w:r>
            </w:del>
            <w:r w:rsidR="00D12412">
              <w:t xml:space="preserve">calf operation through the beef lifecycle.  Students will move the ear tag by placing the straw in his or her mouth and hooking the ear tag through the hole.  At each point in the process, the student will hand off the </w:t>
            </w:r>
            <w:ins w:id="61" w:author="Author">
              <w:r w:rsidR="00163E19">
                <w:t>e</w:t>
              </w:r>
            </w:ins>
            <w:del w:id="62" w:author="Author">
              <w:r w:rsidR="00D12412" w:rsidDel="00163E19">
                <w:delText>E</w:delText>
              </w:r>
            </w:del>
            <w:r w:rsidR="00D12412">
              <w:t xml:space="preserve">ar </w:t>
            </w:r>
            <w:ins w:id="63" w:author="Author">
              <w:r w:rsidR="00163E19">
                <w:t>t</w:t>
              </w:r>
            </w:ins>
            <w:del w:id="64" w:author="Author">
              <w:r w:rsidR="00D12412" w:rsidDel="00163E19">
                <w:delText>T</w:delText>
              </w:r>
            </w:del>
            <w:r w:rsidR="00D12412">
              <w:t>ag to the next student</w:t>
            </w:r>
            <w:ins w:id="65" w:author="Author">
              <w:r w:rsidR="00163E19">
                <w:t>,</w:t>
              </w:r>
            </w:ins>
            <w:r w:rsidR="00D12412">
              <w:t xml:space="preserve"> using only the straw hooks.  The person receiving the animal will hand one money card to the person delivering the animal.</w:t>
            </w:r>
            <w:ins w:id="66" w:author="Author">
              <w:r w:rsidR="00163E19">
                <w:rPr>
                  <w:rFonts w:ascii="BerkeleyStd-Book" w:hAnsi="BerkeleyStd-Book" w:cs="BerkeleyStd-Book"/>
                </w:rPr>
                <w:t xml:space="preserve"> </w:t>
              </w:r>
            </w:ins>
          </w:p>
          <w:p w14:paraId="0F452A10" w14:textId="77777777" w:rsidR="00D12412" w:rsidRDefault="00D12412" w:rsidP="00BE15D2"/>
          <w:p w14:paraId="6B6B5883" w14:textId="77777777" w:rsidR="00D12412" w:rsidRDefault="00D12412" w:rsidP="00BE15D2">
            <w:r w:rsidRPr="00D12412">
              <w:rPr>
                <w:b/>
              </w:rPr>
              <w:t>Reflect</w:t>
            </w:r>
            <w:r>
              <w:t xml:space="preserve">:  What did you observe? What was challenging? How did money play a role? </w:t>
            </w:r>
          </w:p>
          <w:p w14:paraId="102F9C58" w14:textId="77777777" w:rsidR="00D12412" w:rsidRPr="00BE15D2" w:rsidRDefault="00D12412" w:rsidP="00BE15D2">
            <w:r w:rsidRPr="00D12412">
              <w:rPr>
                <w:b/>
              </w:rPr>
              <w:t>Apply</w:t>
            </w:r>
            <w:r>
              <w:t>: How do you think this is like the actual beef lifecycle?</w:t>
            </w:r>
          </w:p>
          <w:p w14:paraId="0D8D8E19" w14:textId="77777777" w:rsidR="00D12412" w:rsidRDefault="00D12412" w:rsidP="00D12412"/>
          <w:p w14:paraId="0A911C6B" w14:textId="77777777" w:rsidR="00D12412" w:rsidRPr="00D12412" w:rsidRDefault="00D12412" w:rsidP="00D12412">
            <w:pPr>
              <w:rPr>
                <w:i/>
              </w:rPr>
            </w:pPr>
            <w:r w:rsidRPr="00D12412">
              <w:rPr>
                <w:i/>
              </w:rPr>
              <w:t>Activity taken from:  True Beef: Pasture to Plate https://www.agfoundation.org/files/AFBFA-True-Beef-Lesson-Plan-flow-res.pdf</w:t>
            </w:r>
          </w:p>
          <w:p w14:paraId="7BFBE559" w14:textId="77777777" w:rsidR="00A50BD2" w:rsidRDefault="0098552F" w:rsidP="00A50BD2">
            <w:pPr>
              <w:pStyle w:val="Heading2"/>
              <w:outlineLvl w:val="1"/>
            </w:pPr>
            <w:r>
              <w:t>Where’s the Beef?</w:t>
            </w:r>
          </w:p>
          <w:p w14:paraId="099A752E" w14:textId="4ECE17D1" w:rsidR="00451DE3" w:rsidRDefault="00A50BD2" w:rsidP="00451DE3">
            <w:r w:rsidRPr="00BD5E04">
              <w:rPr>
                <w:b/>
              </w:rPr>
              <w:t>Do:</w:t>
            </w:r>
            <w:r>
              <w:t xml:space="preserve"> </w:t>
            </w:r>
            <w:r w:rsidR="00EA3BA0">
              <w:t xml:space="preserve">Knowing where on the beef carcass meat comes from can help you decide how to cook meat.  Ground meat can actually come from any part of the carcass.   Ask for a volunteer to be your beef animal.  Have the kids identify the major “wholesale” cuts </w:t>
            </w:r>
            <w:commentRangeStart w:id="67"/>
            <w:r w:rsidR="00EA3BA0">
              <w:t>of</w:t>
            </w:r>
            <w:commentRangeEnd w:id="67"/>
            <w:r w:rsidR="001B035C">
              <w:rPr>
                <w:rStyle w:val="CommentReference"/>
              </w:rPr>
              <w:commentReference w:id="67"/>
            </w:r>
            <w:r w:rsidR="00EA3BA0">
              <w:t xml:space="preserve"> the volunteer</w:t>
            </w:r>
            <w:ins w:id="68" w:author="Author">
              <w:r w:rsidR="001B035C">
                <w:t xml:space="preserve"> (</w:t>
              </w:r>
            </w:ins>
            <w:del w:id="69" w:author="Author">
              <w:r w:rsidR="00EA3BA0" w:rsidDel="001B035C">
                <w:delText xml:space="preserve">.  </w:delText>
              </w:r>
            </w:del>
            <w:ins w:id="70" w:author="Author">
              <w:r w:rsidR="001B035C">
                <w:t>l</w:t>
              </w:r>
            </w:ins>
            <w:del w:id="71" w:author="Author">
              <w:r w:rsidR="00EA3BA0" w:rsidDel="001B035C">
                <w:delText>L</w:delText>
              </w:r>
            </w:del>
            <w:r w:rsidR="00EA3BA0">
              <w:t>egs, rear, ribs, shoulders, arms</w:t>
            </w:r>
            <w:ins w:id="72" w:author="Author">
              <w:r w:rsidR="001B035C">
                <w:t>,</w:t>
              </w:r>
            </w:ins>
            <w:r w:rsidR="00EA3BA0">
              <w:t xml:space="preserve"> etc.</w:t>
            </w:r>
            <w:ins w:id="73" w:author="Author">
              <w:r w:rsidR="001B035C">
                <w:t>)</w:t>
              </w:r>
            </w:ins>
            <w:del w:id="74" w:author="Author">
              <w:r w:rsidR="00EA3BA0" w:rsidDel="001B035C">
                <w:delText xml:space="preserve">  </w:delText>
              </w:r>
            </w:del>
            <w:r w:rsidR="00EA3BA0">
              <w:t xml:space="preserve"> Explain that just like people, cows also have parts</w:t>
            </w:r>
            <w:ins w:id="75" w:author="Author">
              <w:r w:rsidR="001B035C">
                <w:t>,</w:t>
              </w:r>
            </w:ins>
            <w:r w:rsidR="00EA3BA0">
              <w:t xml:space="preserve"> and they are similar to ours but have different names.  </w:t>
            </w:r>
          </w:p>
          <w:p w14:paraId="058E2448" w14:textId="47DF1FA7" w:rsidR="00451DE3" w:rsidRDefault="00451DE3" w:rsidP="00451DE3">
            <w:r>
              <w:lastRenderedPageBreak/>
              <w:t>Hand out the worksheet and</w:t>
            </w:r>
            <w:del w:id="76" w:author="Author">
              <w:r w:rsidDel="008C410A">
                <w:delText xml:space="preserve"> a</w:delText>
              </w:r>
            </w:del>
            <w:r>
              <w:t xml:space="preserve"> colored pencils to each student.  Ask the kids to color the parts of the beef animal</w:t>
            </w:r>
            <w:ins w:id="77" w:author="Author">
              <w:r w:rsidR="008C410A">
                <w:t>,</w:t>
              </w:r>
            </w:ins>
            <w:r>
              <w:t xml:space="preserve"> using the guide listed on the handout.  Once everyone has colored their pictures, </w:t>
            </w:r>
          </w:p>
          <w:p w14:paraId="391284F8" w14:textId="77777777" w:rsidR="00451DE3" w:rsidRDefault="00451DE3" w:rsidP="00451DE3">
            <w:r>
              <w:t xml:space="preserve">ask for volunteers to shout out what they think #1 is and go through each of the answers.  </w:t>
            </w:r>
          </w:p>
          <w:p w14:paraId="1683FB62" w14:textId="77777777" w:rsidR="00502986" w:rsidRPr="00502986" w:rsidRDefault="00502986" w:rsidP="00502986">
            <w:r>
              <w:t xml:space="preserve">Watch the video </w:t>
            </w:r>
            <w:hyperlink r:id="rId12" w:history="1">
              <w:r w:rsidRPr="00502986">
                <w:rPr>
                  <w:rStyle w:val="Hyperlink"/>
                </w:rPr>
                <w:t>https://</w:t>
              </w:r>
            </w:hyperlink>
            <w:hyperlink r:id="rId13" w:history="1">
              <w:r w:rsidRPr="00502986">
                <w:rPr>
                  <w:rStyle w:val="Hyperlink"/>
                </w:rPr>
                <w:t>www.youtube.com/watch?v=dLcY4BEs5CY</w:t>
              </w:r>
            </w:hyperlink>
          </w:p>
          <w:p w14:paraId="604F978C" w14:textId="77777777" w:rsidR="00502986" w:rsidRDefault="00502986" w:rsidP="00451DE3"/>
          <w:p w14:paraId="6875B17F" w14:textId="77777777" w:rsidR="007A3416" w:rsidRDefault="00A50BD2" w:rsidP="00EF3DAD">
            <w:r w:rsidRPr="00BD5E04">
              <w:rPr>
                <w:b/>
              </w:rPr>
              <w:t>Reflect:</w:t>
            </w:r>
            <w:r>
              <w:t xml:space="preserve"> </w:t>
            </w:r>
            <w:r w:rsidR="00EF3DAD">
              <w:t>Where do</w:t>
            </w:r>
            <w:r w:rsidR="00C6637B">
              <w:t>es ground beef come from?  Where would ground beef from a whole muscle cut come from?  What are trimmings?</w:t>
            </w:r>
          </w:p>
          <w:p w14:paraId="06273499" w14:textId="77777777" w:rsidR="00A50BD2" w:rsidRDefault="00A50BD2" w:rsidP="00A50BD2">
            <w:r w:rsidRPr="00BD5E04">
              <w:rPr>
                <w:b/>
              </w:rPr>
              <w:t>Apply:</w:t>
            </w:r>
            <w:r>
              <w:t xml:space="preserve"> </w:t>
            </w:r>
            <w:r w:rsidR="00C6637B">
              <w:t xml:space="preserve">  </w:t>
            </w:r>
          </w:p>
          <w:p w14:paraId="291994CB" w14:textId="77777777" w:rsidR="001768B0" w:rsidRDefault="004E3134" w:rsidP="00A50BD2">
            <w:r>
              <w:t xml:space="preserve">Why is it important to know where ground beef comes from?  </w:t>
            </w:r>
          </w:p>
          <w:p w14:paraId="556E06F6" w14:textId="77777777" w:rsidR="001768B0" w:rsidRDefault="001768B0" w:rsidP="00A50BD2"/>
          <w:p w14:paraId="790DF5B0" w14:textId="77777777" w:rsidR="00A50BD2" w:rsidRDefault="00502986" w:rsidP="00A50BD2">
            <w:pPr>
              <w:pStyle w:val="Heading2"/>
              <w:outlineLvl w:val="1"/>
            </w:pPr>
            <w:r>
              <w:t>Labeling Terminology</w:t>
            </w:r>
          </w:p>
          <w:p w14:paraId="2797577A" w14:textId="77777777" w:rsidR="00C6637B" w:rsidRDefault="00A50BD2" w:rsidP="00C6637B">
            <w:r w:rsidRPr="00BD5E04">
              <w:rPr>
                <w:b/>
              </w:rPr>
              <w:t>Do:</w:t>
            </w:r>
            <w:r>
              <w:t xml:space="preserve"> </w:t>
            </w:r>
            <w:r w:rsidR="00502986">
              <w:t xml:space="preserve">Food labels today can be very confusing.  </w:t>
            </w:r>
            <w:r w:rsidR="00C6637B">
              <w:t xml:space="preserve">Watch the video </w:t>
            </w:r>
            <w:hyperlink r:id="rId14" w:history="1">
              <w:r w:rsidR="00C664E3" w:rsidRPr="00B14A38">
                <w:rPr>
                  <w:rStyle w:val="Hyperlink"/>
                </w:rPr>
                <w:t>https://www.agdaily.com/news/funny-die-video-deceptive-food-labels/</w:t>
              </w:r>
            </w:hyperlink>
          </w:p>
          <w:p w14:paraId="7403A494" w14:textId="60552E16" w:rsidR="00C664E3" w:rsidRDefault="001768B0" w:rsidP="00C6637B">
            <w:r>
              <w:t>Ask the group what they thought of the video</w:t>
            </w:r>
            <w:ins w:id="78" w:author="Author">
              <w:r w:rsidR="001424FA">
                <w:t>.</w:t>
              </w:r>
            </w:ins>
            <w:del w:id="79" w:author="Author">
              <w:r w:rsidDel="001424FA">
                <w:delText>?</w:delText>
              </w:r>
            </w:del>
            <w:r>
              <w:t xml:space="preserve">  </w:t>
            </w:r>
          </w:p>
          <w:p w14:paraId="4ACDC9FC" w14:textId="77777777" w:rsidR="001768B0" w:rsidRPr="00C6637B" w:rsidRDefault="001768B0" w:rsidP="00C6637B"/>
          <w:p w14:paraId="53CAAB14" w14:textId="7B319011" w:rsidR="00A50BD2" w:rsidRDefault="00C664E3" w:rsidP="00A50BD2">
            <w:r>
              <w:t xml:space="preserve">Divide the group into smaller groups of </w:t>
            </w:r>
            <w:ins w:id="80" w:author="Author">
              <w:r w:rsidR="001424FA">
                <w:t>four</w:t>
              </w:r>
            </w:ins>
            <w:del w:id="81" w:author="Author">
              <w:r w:rsidDel="001424FA">
                <w:delText>4</w:delText>
              </w:r>
            </w:del>
            <w:r>
              <w:t xml:space="preserve"> students.  Give each group a set of words and definitions.  Ask the students to match the word with its definition.  </w:t>
            </w:r>
            <w:r w:rsidR="001768B0">
              <w:t xml:space="preserve"> Go over the definitions with the group.</w:t>
            </w:r>
          </w:p>
          <w:p w14:paraId="2111F2A3" w14:textId="77777777" w:rsidR="00E81135" w:rsidRDefault="00A50BD2" w:rsidP="00A50BD2">
            <w:r w:rsidRPr="00BD5E04">
              <w:rPr>
                <w:b/>
              </w:rPr>
              <w:t>Reflect:</w:t>
            </w:r>
            <w:r>
              <w:t xml:space="preserve"> </w:t>
            </w:r>
            <w:r w:rsidR="00DA4E79">
              <w:t>Were there any labels that you had never heard of before?  Which ones?</w:t>
            </w:r>
          </w:p>
          <w:p w14:paraId="48961EEC" w14:textId="77777777" w:rsidR="00DA4E79" w:rsidRDefault="00DA4E79" w:rsidP="00A50BD2">
            <w:r>
              <w:t>Why do you think consumers would get confused when purchasing food?</w:t>
            </w:r>
          </w:p>
          <w:p w14:paraId="422D170E" w14:textId="77777777" w:rsidR="00DA4E79" w:rsidRDefault="00DA4E79" w:rsidP="00A50BD2">
            <w:r>
              <w:t xml:space="preserve">How do you think the different labels affect price?  </w:t>
            </w:r>
          </w:p>
          <w:p w14:paraId="56DA4D53" w14:textId="77777777" w:rsidR="00A50BD2" w:rsidRDefault="00A50BD2" w:rsidP="00A50BD2">
            <w:r w:rsidRPr="00BD5E04">
              <w:rPr>
                <w:b/>
              </w:rPr>
              <w:t>Apply:</w:t>
            </w:r>
            <w:r>
              <w:t xml:space="preserve"> </w:t>
            </w:r>
            <w:r w:rsidR="00DA4E79">
              <w:t>How does knowing what all these labels mean apply to you or your family purchasing ground beef?</w:t>
            </w:r>
          </w:p>
          <w:p w14:paraId="0FD54FCF" w14:textId="77777777" w:rsidR="00A50BD2" w:rsidRDefault="00A50BD2" w:rsidP="00A50BD2"/>
          <w:p w14:paraId="056365D6" w14:textId="77777777" w:rsidR="00A50BD2" w:rsidRDefault="00502986" w:rsidP="00A50BD2">
            <w:pPr>
              <w:pStyle w:val="Heading2"/>
              <w:outlineLvl w:val="1"/>
            </w:pPr>
            <w:r>
              <w:t>What’s on a Label</w:t>
            </w:r>
          </w:p>
          <w:p w14:paraId="5146679B" w14:textId="549A988D" w:rsidR="00A50BD2" w:rsidRDefault="00A50BD2" w:rsidP="00A50BD2">
            <w:r w:rsidRPr="00BD5E04">
              <w:rPr>
                <w:b/>
              </w:rPr>
              <w:t>Do:</w:t>
            </w:r>
            <w:r>
              <w:t xml:space="preserve"> </w:t>
            </w:r>
            <w:r w:rsidR="00E81135">
              <w:t>When you look at a food label</w:t>
            </w:r>
            <w:ins w:id="82" w:author="Author">
              <w:r w:rsidR="00743546">
                <w:t xml:space="preserve">, </w:t>
              </w:r>
            </w:ins>
            <w:del w:id="83" w:author="Author">
              <w:r w:rsidR="00E81135" w:rsidDel="00743546">
                <w:delText xml:space="preserve"> – </w:delText>
              </w:r>
            </w:del>
            <w:r w:rsidR="00E81135">
              <w:t>what do you see? Write responses on the board</w:t>
            </w:r>
            <w:ins w:id="84" w:author="Author">
              <w:r w:rsidR="00743546">
                <w:t>.</w:t>
              </w:r>
            </w:ins>
          </w:p>
          <w:p w14:paraId="15018D3D" w14:textId="49DB4EDC" w:rsidR="00E81135" w:rsidRDefault="00E81135" w:rsidP="00E81135">
            <w:r>
              <w:t>Food labels are required on all products</w:t>
            </w:r>
            <w:ins w:id="85" w:author="Author">
              <w:r w:rsidR="00743546">
                <w:t>,</w:t>
              </w:r>
            </w:ins>
            <w:r>
              <w:t xml:space="preserve"> and they tell us a lot of information.  </w:t>
            </w:r>
          </w:p>
          <w:p w14:paraId="77940E29" w14:textId="77777777" w:rsidR="00BD1CB6" w:rsidRPr="00E81135" w:rsidRDefault="004A6EA5" w:rsidP="00E81135">
            <w:pPr>
              <w:pStyle w:val="ListParagraph"/>
              <w:numPr>
                <w:ilvl w:val="0"/>
                <w:numId w:val="29"/>
              </w:numPr>
            </w:pPr>
            <w:r w:rsidRPr="00E81135">
              <w:t>Product Name</w:t>
            </w:r>
          </w:p>
          <w:p w14:paraId="05F03329" w14:textId="77777777" w:rsidR="00BD1CB6" w:rsidRPr="00E81135" w:rsidRDefault="004A6EA5" w:rsidP="00E81135">
            <w:pPr>
              <w:numPr>
                <w:ilvl w:val="0"/>
                <w:numId w:val="28"/>
              </w:numPr>
            </w:pPr>
            <w:r w:rsidRPr="00E81135">
              <w:t>Inspection Information</w:t>
            </w:r>
          </w:p>
          <w:p w14:paraId="6AE74D89" w14:textId="77777777" w:rsidR="00BD1CB6" w:rsidRPr="00E81135" w:rsidRDefault="004A6EA5" w:rsidP="00E81135">
            <w:pPr>
              <w:numPr>
                <w:ilvl w:val="0"/>
                <w:numId w:val="28"/>
              </w:numPr>
            </w:pPr>
            <w:r w:rsidRPr="00E81135">
              <w:t>Handling Statement</w:t>
            </w:r>
          </w:p>
          <w:p w14:paraId="46966FF7" w14:textId="77777777" w:rsidR="00BD1CB6" w:rsidRPr="00E81135" w:rsidRDefault="004A6EA5" w:rsidP="00E81135">
            <w:pPr>
              <w:numPr>
                <w:ilvl w:val="0"/>
                <w:numId w:val="28"/>
              </w:numPr>
            </w:pPr>
            <w:r w:rsidRPr="00E81135">
              <w:t>Net Weight</w:t>
            </w:r>
          </w:p>
          <w:p w14:paraId="14521F7D" w14:textId="77777777" w:rsidR="00BD1CB6" w:rsidRPr="00E81135" w:rsidRDefault="004A6EA5" w:rsidP="00E81135">
            <w:pPr>
              <w:numPr>
                <w:ilvl w:val="0"/>
                <w:numId w:val="28"/>
              </w:numPr>
            </w:pPr>
            <w:r w:rsidRPr="00E81135">
              <w:t>Ingredients</w:t>
            </w:r>
          </w:p>
          <w:p w14:paraId="2D8EC033" w14:textId="77777777" w:rsidR="00BD1CB6" w:rsidRPr="00E81135" w:rsidRDefault="004A6EA5" w:rsidP="00E81135">
            <w:pPr>
              <w:numPr>
                <w:ilvl w:val="0"/>
                <w:numId w:val="28"/>
              </w:numPr>
            </w:pPr>
            <w:r w:rsidRPr="00E81135">
              <w:t>Address</w:t>
            </w:r>
          </w:p>
          <w:p w14:paraId="58702A6F" w14:textId="77777777" w:rsidR="00BD1CB6" w:rsidRPr="00E81135" w:rsidRDefault="004A6EA5" w:rsidP="00E81135">
            <w:pPr>
              <w:numPr>
                <w:ilvl w:val="0"/>
                <w:numId w:val="28"/>
              </w:numPr>
            </w:pPr>
            <w:r w:rsidRPr="00E81135">
              <w:t>Nutrition Facts</w:t>
            </w:r>
          </w:p>
          <w:p w14:paraId="6218D038" w14:textId="77777777" w:rsidR="00BD1CB6" w:rsidRDefault="004A6EA5" w:rsidP="00E81135">
            <w:pPr>
              <w:numPr>
                <w:ilvl w:val="0"/>
                <w:numId w:val="28"/>
              </w:numPr>
            </w:pPr>
            <w:r w:rsidRPr="00E81135">
              <w:t>Safe Handling Instructions</w:t>
            </w:r>
          </w:p>
          <w:p w14:paraId="6CF8E3C2" w14:textId="0231AC7A" w:rsidR="00E81135" w:rsidRDefault="00E81135" w:rsidP="00E81135">
            <w:r>
              <w:lastRenderedPageBreak/>
              <w:t>Ground beef labels should also tell the consumer how much fat is in the product.  If the label says 80/20</w:t>
            </w:r>
            <w:ins w:id="86" w:author="Author">
              <w:r w:rsidR="003F34F0">
                <w:t>,</w:t>
              </w:r>
            </w:ins>
            <w:r>
              <w:t xml:space="preserve"> then 80% of the ground product is meat</w:t>
            </w:r>
            <w:ins w:id="87" w:author="Author">
              <w:r w:rsidR="003F34F0">
                <w:t>,</w:t>
              </w:r>
            </w:ins>
            <w:r>
              <w:t xml:space="preserve"> and 20% is fat.   Ground beef labels also tell us where the product comes from on the carcass. For example</w:t>
            </w:r>
            <w:ins w:id="88" w:author="Author">
              <w:r w:rsidR="003F34F0">
                <w:t>,</w:t>
              </w:r>
            </w:ins>
            <w:r>
              <w:t xml:space="preserve"> if it says ground chuck</w:t>
            </w:r>
            <w:ins w:id="89" w:author="Author">
              <w:r w:rsidR="003F34F0">
                <w:t>,</w:t>
              </w:r>
            </w:ins>
            <w:del w:id="90" w:author="Author">
              <w:r w:rsidDel="003F34F0">
                <w:delText xml:space="preserve"> –</w:delText>
              </w:r>
            </w:del>
            <w:r>
              <w:t xml:space="preserve"> where is that?  If it just says ground beef</w:t>
            </w:r>
            <w:ins w:id="91" w:author="Author">
              <w:r w:rsidR="003F34F0">
                <w:t>,</w:t>
              </w:r>
            </w:ins>
            <w:r>
              <w:t xml:space="preserve"> then it more than likely comes from the trimmings.  </w:t>
            </w:r>
          </w:p>
          <w:p w14:paraId="23468D81" w14:textId="0A4D7500" w:rsidR="00235556" w:rsidRPr="00E81135" w:rsidRDefault="00235556" w:rsidP="00E81135">
            <w:r>
              <w:t>If a product is labeled as “hamburger</w:t>
            </w:r>
            <w:ins w:id="92" w:author="Author">
              <w:r w:rsidR="003F34F0">
                <w:t>,</w:t>
              </w:r>
            </w:ins>
            <w:r>
              <w:t>” this means i</w:t>
            </w:r>
            <w:ins w:id="93" w:author="Author">
              <w:r w:rsidR="003F34F0">
                <w:t>t</w:t>
              </w:r>
            </w:ins>
            <w:del w:id="94" w:author="Author">
              <w:r w:rsidDel="003F34F0">
                <w:delText>s</w:delText>
              </w:r>
            </w:del>
            <w:r>
              <w:t xml:space="preserve"> can have beef fat added to it.  If a product is labeled as “ground beef</w:t>
            </w:r>
            <w:ins w:id="95" w:author="Author">
              <w:r w:rsidR="002A4E6A">
                <w:t>,</w:t>
              </w:r>
            </w:ins>
            <w:r>
              <w:t>” then it does not have any added fat.  Both products may contain up to 30% fat.</w:t>
            </w:r>
          </w:p>
          <w:p w14:paraId="64AF436F" w14:textId="33D7DAEE" w:rsidR="00E81135" w:rsidRDefault="00E81135" w:rsidP="00A50BD2">
            <w:r>
              <w:t>Using the same groups as before, give each group a food label.  Have them identify some of the labeling information</w:t>
            </w:r>
            <w:ins w:id="96" w:author="Author">
              <w:r w:rsidR="004424C1">
                <w:t>,</w:t>
              </w:r>
            </w:ins>
            <w:r>
              <w:t xml:space="preserve"> and then they should create a sales pitch for the product</w:t>
            </w:r>
            <w:ins w:id="97" w:author="Author">
              <w:r w:rsidR="004424C1">
                <w:t>,</w:t>
              </w:r>
            </w:ins>
            <w:r>
              <w:t xml:space="preserve"> using all of the information they have learned about labels.  Give the teams five minutes to create their sales pitch</w:t>
            </w:r>
            <w:ins w:id="98" w:author="Author">
              <w:r w:rsidR="004424C1">
                <w:t>,</w:t>
              </w:r>
            </w:ins>
            <w:r>
              <w:t xml:space="preserve"> and then let each group try to sell their beef to everyone else.</w:t>
            </w:r>
          </w:p>
          <w:p w14:paraId="32BAF4A8" w14:textId="77777777" w:rsidR="00DA4E79" w:rsidRDefault="00DA4E79" w:rsidP="00A50BD2"/>
          <w:p w14:paraId="4948AA1F" w14:textId="77777777" w:rsidR="00A50BD2" w:rsidRDefault="00A50BD2" w:rsidP="00A50BD2">
            <w:r w:rsidRPr="00BD5E04">
              <w:rPr>
                <w:b/>
              </w:rPr>
              <w:t>Reflect:</w:t>
            </w:r>
            <w:r>
              <w:t xml:space="preserve"> </w:t>
            </w:r>
            <w:r w:rsidR="00254395">
              <w:t xml:space="preserve"> How do you think food labels affect the price of ground beef?   Is there a difference in price between organic and conventional ground beef?  </w:t>
            </w:r>
            <w:r w:rsidR="00857888">
              <w:t xml:space="preserve"> What about ground chuck versus ground beef or ground sirloin? </w:t>
            </w:r>
          </w:p>
          <w:p w14:paraId="03B33FFB" w14:textId="77777777" w:rsidR="00A50BD2" w:rsidRDefault="00A50BD2" w:rsidP="00A50BD2">
            <w:r w:rsidRPr="00BD5E04">
              <w:rPr>
                <w:b/>
              </w:rPr>
              <w:t>Apply:</w:t>
            </w:r>
            <w:r>
              <w:t xml:space="preserve"> </w:t>
            </w:r>
            <w:r w:rsidR="00254395">
              <w:t>What will you look for next time you purchase ground beef?</w:t>
            </w:r>
          </w:p>
          <w:p w14:paraId="0EAA360F" w14:textId="77777777" w:rsidR="006A6D64" w:rsidRDefault="006A6D64" w:rsidP="00A50BD2"/>
          <w:p w14:paraId="32E8A7EE" w14:textId="77777777" w:rsidR="006A6D64" w:rsidRDefault="006A6D64" w:rsidP="006A6D64">
            <w:pPr>
              <w:pStyle w:val="Heading2"/>
              <w:outlineLvl w:val="1"/>
            </w:pPr>
            <w:r>
              <w:t>Food Safety</w:t>
            </w:r>
          </w:p>
          <w:p w14:paraId="227F1E12" w14:textId="58F51F97" w:rsidR="0069205D" w:rsidRPr="00012A4D" w:rsidRDefault="0069205D" w:rsidP="0069205D">
            <w:r w:rsidRPr="00012A4D">
              <w:t>Preparing:  “Grind” playdough so that it looks like gr</w:t>
            </w:r>
            <w:r w:rsidR="00FF652F" w:rsidRPr="00012A4D">
              <w:t xml:space="preserve">ound beef and sprinkle with </w:t>
            </w:r>
            <w:ins w:id="99" w:author="Author">
              <w:r w:rsidR="00FC1B01">
                <w:t>G</w:t>
              </w:r>
            </w:ins>
            <w:del w:id="100" w:author="Author">
              <w:r w:rsidR="00FF652F" w:rsidRPr="00012A4D" w:rsidDel="00FC1B01">
                <w:delText>g</w:delText>
              </w:r>
            </w:del>
            <w:r w:rsidR="00FF652F" w:rsidRPr="00012A4D">
              <w:t>lo</w:t>
            </w:r>
            <w:ins w:id="101" w:author="Author">
              <w:r w:rsidR="00E13155">
                <w:t xml:space="preserve"> </w:t>
              </w:r>
            </w:ins>
            <w:del w:id="102" w:author="Author">
              <w:r w:rsidR="00FF652F" w:rsidRPr="00012A4D" w:rsidDel="002B7CB4">
                <w:delText xml:space="preserve"> </w:delText>
              </w:r>
            </w:del>
            <w:ins w:id="103" w:author="Author">
              <w:r w:rsidR="00FC1B01">
                <w:t>G</w:t>
              </w:r>
            </w:ins>
            <w:del w:id="104" w:author="Author">
              <w:r w:rsidR="00FF652F" w:rsidRPr="00012A4D" w:rsidDel="00FC1B01">
                <w:delText>g</w:delText>
              </w:r>
            </w:del>
            <w:r w:rsidR="00FF652F" w:rsidRPr="00012A4D">
              <w:t xml:space="preserve">erm.   </w:t>
            </w:r>
            <w:r w:rsidR="00012A4D">
              <w:t xml:space="preserve">Create a steak out of </w:t>
            </w:r>
            <w:ins w:id="105" w:author="Author">
              <w:r w:rsidR="00376A47">
                <w:t>p</w:t>
              </w:r>
            </w:ins>
            <w:del w:id="106" w:author="Author">
              <w:r w:rsidR="00012A4D" w:rsidDel="00CB1D7C">
                <w:delText>p</w:delText>
              </w:r>
            </w:del>
            <w:r w:rsidR="00012A4D">
              <w:t>lay</w:t>
            </w:r>
            <w:ins w:id="107" w:author="Author">
              <w:r w:rsidR="00CB1D7C">
                <w:t xml:space="preserve"> </w:t>
              </w:r>
              <w:r w:rsidR="00376A47">
                <w:t>d</w:t>
              </w:r>
            </w:ins>
            <w:del w:id="108" w:author="Author">
              <w:r w:rsidR="00012A4D" w:rsidDel="00CB1D7C">
                <w:delText>d</w:delText>
              </w:r>
            </w:del>
            <w:r w:rsidR="00012A4D">
              <w:t xml:space="preserve">ough and carefully sprinkle the outside of the meat with </w:t>
            </w:r>
            <w:ins w:id="109" w:author="Author">
              <w:r w:rsidR="00FC1B01">
                <w:t>G</w:t>
              </w:r>
            </w:ins>
            <w:del w:id="110" w:author="Author">
              <w:r w:rsidR="00012A4D" w:rsidDel="00FC1B01">
                <w:delText>g</w:delText>
              </w:r>
            </w:del>
            <w:r w:rsidR="00012A4D">
              <w:t>lo</w:t>
            </w:r>
            <w:ins w:id="111" w:author="Author">
              <w:r w:rsidR="00E13155">
                <w:t xml:space="preserve"> </w:t>
              </w:r>
            </w:ins>
            <w:del w:id="112" w:author="Author">
              <w:r w:rsidR="00012A4D" w:rsidDel="002B7CB4">
                <w:delText xml:space="preserve"> </w:delText>
              </w:r>
            </w:del>
            <w:ins w:id="113" w:author="Author">
              <w:r w:rsidR="00FC1B01">
                <w:t>G</w:t>
              </w:r>
            </w:ins>
            <w:del w:id="114" w:author="Author">
              <w:r w:rsidR="00012A4D" w:rsidDel="00FC1B01">
                <w:delText>g</w:delText>
              </w:r>
            </w:del>
            <w:r w:rsidR="00012A4D">
              <w:t xml:space="preserve">erm.  </w:t>
            </w:r>
            <w:r w:rsidR="00235556" w:rsidRPr="00012A4D">
              <w:t>Read the Ground Beef and Food Safety fact sheet from USDA for background information.</w:t>
            </w:r>
          </w:p>
          <w:p w14:paraId="01B14C65" w14:textId="77777777" w:rsidR="00FF652F" w:rsidRPr="00012A4D" w:rsidRDefault="00FF652F" w:rsidP="0069205D"/>
          <w:p w14:paraId="09CC667B" w14:textId="76242A66" w:rsidR="00FF652F" w:rsidRPr="00012A4D" w:rsidRDefault="00FF652F" w:rsidP="0069205D">
            <w:r w:rsidRPr="00012A4D">
              <w:t xml:space="preserve">Do:  Ask the students, </w:t>
            </w:r>
            <w:ins w:id="115" w:author="Author">
              <w:r w:rsidR="00DE243B">
                <w:t>“</w:t>
              </w:r>
            </w:ins>
            <w:del w:id="116" w:author="Author">
              <w:r w:rsidRPr="00012A4D" w:rsidDel="00DE243B">
                <w:delText>w</w:delText>
              </w:r>
            </w:del>
            <w:ins w:id="117" w:author="Author">
              <w:r w:rsidR="00DE243B">
                <w:t>W</w:t>
              </w:r>
            </w:ins>
            <w:r w:rsidRPr="00012A4D">
              <w:t>hat makes our food safe to eat?</w:t>
            </w:r>
            <w:ins w:id="118" w:author="Author">
              <w:r w:rsidR="00DE243B">
                <w:t>”</w:t>
              </w:r>
            </w:ins>
            <w:r w:rsidRPr="00012A4D">
              <w:t xml:space="preserve">  </w:t>
            </w:r>
          </w:p>
          <w:p w14:paraId="01844179" w14:textId="77777777" w:rsidR="00FF652F" w:rsidRPr="00012A4D" w:rsidRDefault="00FF652F" w:rsidP="0069205D"/>
          <w:p w14:paraId="49D07FAF" w14:textId="77777777" w:rsidR="00FF652F" w:rsidRPr="00FF652F" w:rsidRDefault="00FF652F" w:rsidP="00FF652F">
            <w:pPr>
              <w:shd w:val="clear" w:color="auto" w:fill="FFFFFF"/>
              <w:spacing w:after="300"/>
              <w:rPr>
                <w:rFonts w:eastAsia="Times New Roman"/>
                <w:color w:val="222222"/>
              </w:rPr>
            </w:pPr>
            <w:r w:rsidRPr="00FF652F">
              <w:rPr>
                <w:rFonts w:eastAsia="Times New Roman"/>
                <w:color w:val="222222"/>
              </w:rPr>
              <w:t>Safe steps in food handling, cooking, and storage are essential in preventing foodborne illness. You can't see, smell, or taste harmful bacteria that may cause illness. In every step of food preparation, follow the four guidelines to keep food safe:</w:t>
            </w:r>
          </w:p>
          <w:p w14:paraId="5EBF4B1F" w14:textId="77777777" w:rsidR="00FF652F" w:rsidRPr="00FF652F" w:rsidRDefault="00FF652F" w:rsidP="00FF652F">
            <w:pPr>
              <w:numPr>
                <w:ilvl w:val="0"/>
                <w:numId w:val="31"/>
              </w:numPr>
              <w:shd w:val="clear" w:color="auto" w:fill="FFFFFF"/>
              <w:ind w:left="0"/>
              <w:rPr>
                <w:rFonts w:eastAsia="Times New Roman"/>
                <w:color w:val="222222"/>
              </w:rPr>
            </w:pPr>
            <w:r w:rsidRPr="00012A4D">
              <w:rPr>
                <w:rFonts w:eastAsia="Times New Roman"/>
                <w:b/>
                <w:bCs/>
                <w:color w:val="222222"/>
              </w:rPr>
              <w:t>Clean—</w:t>
            </w:r>
            <w:r w:rsidRPr="00FF652F">
              <w:rPr>
                <w:rFonts w:eastAsia="Times New Roman"/>
                <w:color w:val="222222"/>
              </w:rPr>
              <w:t>Wash hands and surfaces often.</w:t>
            </w:r>
          </w:p>
          <w:p w14:paraId="6BB1CDE9" w14:textId="5BA82113" w:rsidR="00FF652F" w:rsidRPr="00FF652F" w:rsidRDefault="00FF652F" w:rsidP="00FF652F">
            <w:pPr>
              <w:numPr>
                <w:ilvl w:val="0"/>
                <w:numId w:val="31"/>
              </w:numPr>
              <w:shd w:val="clear" w:color="auto" w:fill="FFFFFF"/>
              <w:ind w:left="0"/>
              <w:rPr>
                <w:rFonts w:eastAsia="Times New Roman"/>
                <w:color w:val="222222"/>
              </w:rPr>
            </w:pPr>
            <w:r w:rsidRPr="00012A4D">
              <w:rPr>
                <w:rFonts w:eastAsia="Times New Roman"/>
                <w:b/>
                <w:bCs/>
                <w:color w:val="222222"/>
              </w:rPr>
              <w:t>Separate—</w:t>
            </w:r>
            <w:r w:rsidRPr="00FF652F">
              <w:rPr>
                <w:rFonts w:eastAsia="Times New Roman"/>
                <w:color w:val="222222"/>
              </w:rPr>
              <w:t>Don't cross</w:t>
            </w:r>
            <w:ins w:id="119" w:author="Author">
              <w:r w:rsidR="00BC6A93">
                <w:rPr>
                  <w:rFonts w:eastAsia="Times New Roman"/>
                  <w:color w:val="222222"/>
                </w:rPr>
                <w:t xml:space="preserve"> </w:t>
              </w:r>
            </w:ins>
            <w:del w:id="120" w:author="Author">
              <w:r w:rsidRPr="00FF652F" w:rsidDel="00BC6A93">
                <w:rPr>
                  <w:rFonts w:eastAsia="Times New Roman"/>
                  <w:color w:val="222222"/>
                </w:rPr>
                <w:delText>-</w:delText>
              </w:r>
            </w:del>
            <w:r w:rsidRPr="00FF652F">
              <w:rPr>
                <w:rFonts w:eastAsia="Times New Roman"/>
                <w:color w:val="222222"/>
              </w:rPr>
              <w:t>contaminate.</w:t>
            </w:r>
          </w:p>
          <w:p w14:paraId="1F3541D5" w14:textId="77777777" w:rsidR="00FF652F" w:rsidRPr="00FF652F" w:rsidRDefault="00FF652F" w:rsidP="00FF652F">
            <w:pPr>
              <w:numPr>
                <w:ilvl w:val="0"/>
                <w:numId w:val="31"/>
              </w:numPr>
              <w:shd w:val="clear" w:color="auto" w:fill="FFFFFF"/>
              <w:ind w:left="0"/>
              <w:rPr>
                <w:rFonts w:eastAsia="Times New Roman"/>
                <w:color w:val="222222"/>
              </w:rPr>
            </w:pPr>
            <w:r w:rsidRPr="00012A4D">
              <w:rPr>
                <w:rFonts w:eastAsia="Times New Roman"/>
                <w:b/>
                <w:bCs/>
                <w:color w:val="222222"/>
              </w:rPr>
              <w:t>Cook—</w:t>
            </w:r>
            <w:r w:rsidRPr="00FF652F">
              <w:rPr>
                <w:rFonts w:eastAsia="Times New Roman"/>
                <w:color w:val="222222"/>
              </w:rPr>
              <w:t>Cook to proper temperatures, checking with a food thermometer.</w:t>
            </w:r>
          </w:p>
          <w:p w14:paraId="592B484B" w14:textId="77777777" w:rsidR="00FF652F" w:rsidRPr="00012A4D" w:rsidRDefault="00FF652F" w:rsidP="00FF652F">
            <w:pPr>
              <w:numPr>
                <w:ilvl w:val="0"/>
                <w:numId w:val="31"/>
              </w:numPr>
              <w:shd w:val="clear" w:color="auto" w:fill="FFFFFF"/>
              <w:ind w:left="0"/>
              <w:rPr>
                <w:rFonts w:eastAsia="Times New Roman"/>
                <w:color w:val="222222"/>
              </w:rPr>
            </w:pPr>
            <w:r w:rsidRPr="00012A4D">
              <w:rPr>
                <w:rFonts w:eastAsia="Times New Roman"/>
                <w:b/>
                <w:bCs/>
                <w:color w:val="222222"/>
              </w:rPr>
              <w:t>Chill—</w:t>
            </w:r>
            <w:r w:rsidRPr="00FF652F">
              <w:rPr>
                <w:rFonts w:eastAsia="Times New Roman"/>
                <w:color w:val="222222"/>
              </w:rPr>
              <w:t>Refrigerate promptly.</w:t>
            </w:r>
          </w:p>
          <w:p w14:paraId="6C813CC3" w14:textId="77777777" w:rsidR="006A6D64" w:rsidRPr="00012A4D" w:rsidRDefault="006A6D64" w:rsidP="006A6D64">
            <w:pPr>
              <w:rPr>
                <w:rFonts w:eastAsia="Times New Roman"/>
                <w:color w:val="222222"/>
              </w:rPr>
            </w:pPr>
          </w:p>
          <w:p w14:paraId="3504E4AD" w14:textId="6F64CFC6" w:rsidR="00235556" w:rsidRPr="00012A4D" w:rsidRDefault="00235556" w:rsidP="006A6D64">
            <w:pPr>
              <w:rPr>
                <w:rFonts w:eastAsia="Times New Roman"/>
                <w:color w:val="222222"/>
              </w:rPr>
            </w:pPr>
            <w:r w:rsidRPr="00012A4D">
              <w:rPr>
                <w:rFonts w:eastAsia="Times New Roman"/>
                <w:color w:val="222222"/>
              </w:rPr>
              <w:t>Why do we have to cook ground beef or any meat product to 160 degrees</w:t>
            </w:r>
            <w:ins w:id="121" w:author="Author">
              <w:r w:rsidR="00376A47">
                <w:rPr>
                  <w:rFonts w:eastAsia="Times New Roman"/>
                  <w:color w:val="222222"/>
                </w:rPr>
                <w:t>,</w:t>
              </w:r>
            </w:ins>
            <w:r w:rsidRPr="00012A4D">
              <w:rPr>
                <w:rFonts w:eastAsia="Times New Roman"/>
                <w:color w:val="222222"/>
              </w:rPr>
              <w:t xml:space="preserve"> but steak can be safely cooked to 145 degrees?  </w:t>
            </w:r>
          </w:p>
          <w:p w14:paraId="17C5809D" w14:textId="77777777" w:rsidR="00235556" w:rsidRPr="00012A4D" w:rsidRDefault="00235556" w:rsidP="006A6D64">
            <w:pPr>
              <w:rPr>
                <w:rFonts w:eastAsia="Times New Roman"/>
                <w:color w:val="222222"/>
              </w:rPr>
            </w:pPr>
          </w:p>
          <w:p w14:paraId="0EE3D09E" w14:textId="4EC9BA66" w:rsidR="00235556" w:rsidRPr="00012A4D" w:rsidRDefault="00235556" w:rsidP="006A6D64">
            <w:pPr>
              <w:rPr>
                <w:rFonts w:eastAsia="Times New Roman"/>
                <w:color w:val="222222"/>
              </w:rPr>
            </w:pPr>
            <w:r w:rsidRPr="00012A4D">
              <w:rPr>
                <w:rFonts w:eastAsia="Times New Roman"/>
                <w:color w:val="222222"/>
              </w:rPr>
              <w:t xml:space="preserve">Take out the “ground beef” play dough and ask a student to form it into a patty.  Make sure they mix it well so that the </w:t>
            </w:r>
            <w:ins w:id="122" w:author="Author">
              <w:r w:rsidR="00376A47">
                <w:rPr>
                  <w:rFonts w:eastAsia="Times New Roman"/>
                  <w:color w:val="222222"/>
                </w:rPr>
                <w:t>G</w:t>
              </w:r>
            </w:ins>
            <w:del w:id="123" w:author="Author">
              <w:r w:rsidRPr="00012A4D" w:rsidDel="00376A47">
                <w:rPr>
                  <w:rFonts w:eastAsia="Times New Roman"/>
                  <w:color w:val="222222"/>
                </w:rPr>
                <w:delText>g</w:delText>
              </w:r>
            </w:del>
            <w:r w:rsidRPr="00012A4D">
              <w:rPr>
                <w:rFonts w:eastAsia="Times New Roman"/>
                <w:color w:val="222222"/>
              </w:rPr>
              <w:t>lo</w:t>
            </w:r>
            <w:ins w:id="124" w:author="Author">
              <w:r w:rsidR="00E13155">
                <w:rPr>
                  <w:rFonts w:eastAsia="Times New Roman"/>
                  <w:color w:val="222222"/>
                </w:rPr>
                <w:t xml:space="preserve"> </w:t>
              </w:r>
            </w:ins>
            <w:del w:id="125" w:author="Author">
              <w:r w:rsidRPr="00012A4D" w:rsidDel="00E13155">
                <w:rPr>
                  <w:rFonts w:eastAsia="Times New Roman"/>
                  <w:color w:val="222222"/>
                </w:rPr>
                <w:delText>-</w:delText>
              </w:r>
            </w:del>
            <w:ins w:id="126" w:author="Author">
              <w:r w:rsidR="00376A47">
                <w:rPr>
                  <w:rFonts w:eastAsia="Times New Roman"/>
                  <w:color w:val="222222"/>
                </w:rPr>
                <w:t>G</w:t>
              </w:r>
            </w:ins>
            <w:del w:id="127" w:author="Author">
              <w:r w:rsidRPr="00012A4D" w:rsidDel="00376A47">
                <w:rPr>
                  <w:rFonts w:eastAsia="Times New Roman"/>
                  <w:color w:val="222222"/>
                </w:rPr>
                <w:delText>g</w:delText>
              </w:r>
            </w:del>
            <w:r w:rsidRPr="00012A4D">
              <w:rPr>
                <w:rFonts w:eastAsia="Times New Roman"/>
                <w:color w:val="222222"/>
              </w:rPr>
              <w:t xml:space="preserve">erm is mixed through.  Have the student transfer the “meat”  to a pan to pretend cook the meat.  Ask another participant to take the pre-formed steak and place it in the skillet.  See if you can get the participants to touch other things to illustrate how the bacteria spreads if you don’t wash your hands.  </w:t>
            </w:r>
            <w:r w:rsidR="00012A4D" w:rsidRPr="00012A4D">
              <w:rPr>
                <w:rFonts w:eastAsia="Times New Roman"/>
                <w:color w:val="222222"/>
              </w:rPr>
              <w:t>Using the black</w:t>
            </w:r>
            <w:del w:id="128" w:author="Author">
              <w:r w:rsidR="00012A4D" w:rsidRPr="00012A4D" w:rsidDel="00376A47">
                <w:rPr>
                  <w:rFonts w:eastAsia="Times New Roman"/>
                  <w:color w:val="222222"/>
                </w:rPr>
                <w:delText xml:space="preserve"> </w:delText>
              </w:r>
            </w:del>
            <w:r w:rsidR="00012A4D" w:rsidRPr="00012A4D">
              <w:rPr>
                <w:rFonts w:eastAsia="Times New Roman"/>
                <w:color w:val="222222"/>
              </w:rPr>
              <w:t>light</w:t>
            </w:r>
            <w:ins w:id="129" w:author="Author">
              <w:r w:rsidR="00376A47">
                <w:rPr>
                  <w:rFonts w:eastAsia="Times New Roman"/>
                  <w:color w:val="222222"/>
                </w:rPr>
                <w:t xml:space="preserve">, </w:t>
              </w:r>
            </w:ins>
            <w:del w:id="130" w:author="Author">
              <w:r w:rsidR="00012A4D" w:rsidRPr="00012A4D" w:rsidDel="00376A47">
                <w:rPr>
                  <w:rFonts w:eastAsia="Times New Roman"/>
                  <w:color w:val="222222"/>
                </w:rPr>
                <w:delText xml:space="preserve"> – </w:delText>
              </w:r>
            </w:del>
            <w:r w:rsidR="00012A4D" w:rsidRPr="00012A4D">
              <w:rPr>
                <w:rFonts w:eastAsia="Times New Roman"/>
                <w:color w:val="222222"/>
              </w:rPr>
              <w:t>retrace the steps of the students</w:t>
            </w:r>
            <w:ins w:id="131" w:author="Author">
              <w:r w:rsidR="00376A47">
                <w:rPr>
                  <w:rFonts w:eastAsia="Times New Roman"/>
                  <w:color w:val="222222"/>
                </w:rPr>
                <w:t>—</w:t>
              </w:r>
            </w:ins>
            <w:del w:id="132" w:author="Author">
              <w:r w:rsidR="00012A4D" w:rsidRPr="00012A4D" w:rsidDel="00376A47">
                <w:rPr>
                  <w:rFonts w:eastAsia="Times New Roman"/>
                  <w:color w:val="222222"/>
                </w:rPr>
                <w:delText xml:space="preserve"> </w:delText>
              </w:r>
            </w:del>
            <w:r w:rsidR="00012A4D" w:rsidRPr="00012A4D">
              <w:rPr>
                <w:rFonts w:eastAsia="Times New Roman"/>
                <w:color w:val="222222"/>
              </w:rPr>
              <w:t>looking at the counter, cutting boards, hands</w:t>
            </w:r>
            <w:ins w:id="133" w:author="Author">
              <w:r w:rsidR="00376A47">
                <w:rPr>
                  <w:rFonts w:eastAsia="Times New Roman"/>
                  <w:color w:val="222222"/>
                </w:rPr>
                <w:t>,</w:t>
              </w:r>
            </w:ins>
            <w:r w:rsidR="00012A4D" w:rsidRPr="00012A4D">
              <w:rPr>
                <w:rFonts w:eastAsia="Times New Roman"/>
                <w:color w:val="222222"/>
              </w:rPr>
              <w:t xml:space="preserve"> and everywhere the student or meat touched a surface.  This illustrates how bacteria are spread and why you should not place cooked food on the same platter as the raw meat.  Counters, cutting boards</w:t>
            </w:r>
            <w:ins w:id="134" w:author="Author">
              <w:r w:rsidR="00376A47">
                <w:rPr>
                  <w:rFonts w:eastAsia="Times New Roman"/>
                  <w:color w:val="222222"/>
                </w:rPr>
                <w:t>,</w:t>
              </w:r>
            </w:ins>
            <w:r w:rsidR="00012A4D" w:rsidRPr="00012A4D">
              <w:rPr>
                <w:rFonts w:eastAsia="Times New Roman"/>
                <w:color w:val="222222"/>
              </w:rPr>
              <w:t xml:space="preserve"> and other items should all be cleaned.  Hands should be washed.  Take the burger and the steak off the grill and cut into the products.  Then use the black</w:t>
            </w:r>
            <w:del w:id="135" w:author="Author">
              <w:r w:rsidR="00012A4D" w:rsidRPr="00012A4D" w:rsidDel="00376A47">
                <w:rPr>
                  <w:rFonts w:eastAsia="Times New Roman"/>
                  <w:color w:val="222222"/>
                </w:rPr>
                <w:delText xml:space="preserve"> </w:delText>
              </w:r>
            </w:del>
            <w:r w:rsidR="00012A4D" w:rsidRPr="00012A4D">
              <w:rPr>
                <w:rFonts w:eastAsia="Times New Roman"/>
                <w:color w:val="222222"/>
              </w:rPr>
              <w:t>light to illustrate how the bacteria is spread throughout the entire burger</w:t>
            </w:r>
            <w:ins w:id="136" w:author="Author">
              <w:r w:rsidR="00376A47">
                <w:rPr>
                  <w:rFonts w:eastAsia="Times New Roman"/>
                  <w:color w:val="222222"/>
                </w:rPr>
                <w:t>,</w:t>
              </w:r>
            </w:ins>
            <w:r w:rsidR="00012A4D" w:rsidRPr="00012A4D">
              <w:rPr>
                <w:rFonts w:eastAsia="Times New Roman"/>
                <w:color w:val="222222"/>
              </w:rPr>
              <w:t xml:space="preserve"> but it is only on the outside of the steak.  </w:t>
            </w:r>
          </w:p>
          <w:p w14:paraId="54C6FF1C" w14:textId="77777777" w:rsidR="00012A4D" w:rsidRPr="00012A4D" w:rsidRDefault="00012A4D" w:rsidP="006A6D64">
            <w:pPr>
              <w:rPr>
                <w:rFonts w:eastAsia="Times New Roman"/>
                <w:color w:val="222222"/>
              </w:rPr>
            </w:pPr>
          </w:p>
          <w:p w14:paraId="7135BA79" w14:textId="7B74574D" w:rsidR="00012A4D" w:rsidRDefault="00012A4D" w:rsidP="006A6D64">
            <w:pPr>
              <w:rPr>
                <w:rFonts w:eastAsia="Times New Roman"/>
                <w:color w:val="222222"/>
              </w:rPr>
            </w:pPr>
            <w:r w:rsidRPr="00012A4D">
              <w:rPr>
                <w:rFonts w:eastAsia="Times New Roman"/>
                <w:color w:val="222222"/>
              </w:rPr>
              <w:t>Now, ask the question again</w:t>
            </w:r>
            <w:ins w:id="137" w:author="Author">
              <w:r w:rsidR="00376A47">
                <w:rPr>
                  <w:rFonts w:eastAsia="Times New Roman"/>
                  <w:color w:val="222222"/>
                </w:rPr>
                <w:t>, “</w:t>
              </w:r>
            </w:ins>
            <w:del w:id="138" w:author="Author">
              <w:r w:rsidRPr="00012A4D" w:rsidDel="00376A47">
                <w:rPr>
                  <w:rFonts w:eastAsia="Times New Roman"/>
                  <w:color w:val="222222"/>
                </w:rPr>
                <w:delText xml:space="preserve">- </w:delText>
              </w:r>
            </w:del>
            <w:ins w:id="139" w:author="Author">
              <w:r w:rsidR="00376A47">
                <w:rPr>
                  <w:rFonts w:eastAsia="Times New Roman"/>
                  <w:color w:val="222222"/>
                </w:rPr>
                <w:t>W</w:t>
              </w:r>
            </w:ins>
            <w:del w:id="140" w:author="Author">
              <w:r w:rsidRPr="00012A4D" w:rsidDel="00376A47">
                <w:rPr>
                  <w:rFonts w:eastAsia="Times New Roman"/>
                  <w:color w:val="222222"/>
                </w:rPr>
                <w:delText>w</w:delText>
              </w:r>
            </w:del>
            <w:r w:rsidRPr="00012A4D">
              <w:rPr>
                <w:rFonts w:eastAsia="Times New Roman"/>
                <w:color w:val="222222"/>
              </w:rPr>
              <w:t>hy is it important to cook ground product to a higher temperature?</w:t>
            </w:r>
            <w:ins w:id="141" w:author="Author">
              <w:r w:rsidR="00376A47">
                <w:rPr>
                  <w:rFonts w:eastAsia="Times New Roman"/>
                  <w:color w:val="222222"/>
                </w:rPr>
                <w:t>”</w:t>
              </w:r>
            </w:ins>
            <w:r w:rsidRPr="00012A4D">
              <w:rPr>
                <w:rFonts w:eastAsia="Times New Roman"/>
                <w:color w:val="222222"/>
              </w:rPr>
              <w:t xml:space="preserve">  Hopefully the response will be that ground product is exposed to more bacteria because it is not a solid</w:t>
            </w:r>
            <w:ins w:id="142" w:author="Author">
              <w:r w:rsidR="00376A47">
                <w:rPr>
                  <w:rFonts w:eastAsia="Times New Roman"/>
                  <w:color w:val="222222"/>
                </w:rPr>
                <w:t>-</w:t>
              </w:r>
            </w:ins>
            <w:del w:id="143" w:author="Author">
              <w:r w:rsidRPr="00012A4D" w:rsidDel="00376A47">
                <w:rPr>
                  <w:rFonts w:eastAsia="Times New Roman"/>
                  <w:color w:val="222222"/>
                </w:rPr>
                <w:delText xml:space="preserve"> </w:delText>
              </w:r>
            </w:del>
            <w:r w:rsidRPr="00012A4D">
              <w:rPr>
                <w:rFonts w:eastAsia="Times New Roman"/>
                <w:color w:val="222222"/>
              </w:rPr>
              <w:t xml:space="preserve">muscle fiber.  Therefore, it is important to cook it all the way through.  The steak has only been exposed on the outside since it is a whole muscle.  </w:t>
            </w:r>
          </w:p>
          <w:p w14:paraId="353FA3FA" w14:textId="2E174EDF" w:rsidR="00012A4D" w:rsidRPr="00012A4D" w:rsidRDefault="00012A4D" w:rsidP="006A6D64">
            <w:pPr>
              <w:rPr>
                <w:rFonts w:eastAsia="Times New Roman"/>
                <w:color w:val="222222"/>
              </w:rPr>
            </w:pPr>
            <w:r>
              <w:t>When meat is ground, more of the meat is exposed to the harmful bacteria. Bacteria multiply rapidly in the “Danger Zone” — the temperatures between 40 and 140</w:t>
            </w:r>
            <w:del w:id="144" w:author="Author">
              <w:r w:rsidDel="00F36EDA">
                <w:delText xml:space="preserve"> </w:delText>
              </w:r>
            </w:del>
            <w:r>
              <w:t>°</w:t>
            </w:r>
            <w:ins w:id="145" w:author="Author">
              <w:r w:rsidR="007C6E9C">
                <w:t xml:space="preserve"> </w:t>
              </w:r>
            </w:ins>
            <w:r>
              <w:t>F (4.4 and 60</w:t>
            </w:r>
            <w:del w:id="146" w:author="Author">
              <w:r w:rsidDel="007C6E9C">
                <w:delText xml:space="preserve"> </w:delText>
              </w:r>
            </w:del>
            <w:r>
              <w:t>°</w:t>
            </w:r>
            <w:ins w:id="147" w:author="Author">
              <w:r w:rsidR="007C6E9C">
                <w:t xml:space="preserve"> </w:t>
              </w:r>
            </w:ins>
            <w:r>
              <w:t>C). Refrigerate or freeze ground beef as soon as possible after purchase. This preserves its freshness and slows the growth of bacteria. It can be refrigerated or frozen in its original packaging if the meat will be used soon. To keep bacterial levels low, store ground beef at 40</w:t>
            </w:r>
            <w:del w:id="148" w:author="Author">
              <w:r w:rsidDel="007C6E9C">
                <w:delText xml:space="preserve"> </w:delText>
              </w:r>
            </w:del>
            <w:r>
              <w:t>°</w:t>
            </w:r>
            <w:ins w:id="149" w:author="Author">
              <w:r w:rsidR="007C6E9C">
                <w:t xml:space="preserve"> </w:t>
              </w:r>
            </w:ins>
            <w:r>
              <w:t>F (4.4</w:t>
            </w:r>
            <w:del w:id="150" w:author="Author">
              <w:r w:rsidDel="007C6E9C">
                <w:delText xml:space="preserve"> </w:delText>
              </w:r>
            </w:del>
            <w:r>
              <w:t>°</w:t>
            </w:r>
            <w:ins w:id="151" w:author="Author">
              <w:r w:rsidR="007C6E9C">
                <w:t xml:space="preserve"> </w:t>
              </w:r>
            </w:ins>
            <w:r>
              <w:t xml:space="preserve">C) or below and use within </w:t>
            </w:r>
            <w:ins w:id="152" w:author="Author">
              <w:r w:rsidR="007C6E9C">
                <w:t>two</w:t>
              </w:r>
            </w:ins>
            <w:del w:id="153" w:author="Author">
              <w:r w:rsidDel="007C6E9C">
                <w:delText>2</w:delText>
              </w:r>
            </w:del>
            <w:r>
              <w:t xml:space="preserve"> days</w:t>
            </w:r>
            <w:del w:id="154" w:author="Author">
              <w:r w:rsidDel="007C6E9C">
                <w:delText>,</w:delText>
              </w:r>
            </w:del>
            <w:r>
              <w:t xml:space="preserve"> or freeze. Never leave ground beef or any perishable food out at room temperature for more than </w:t>
            </w:r>
            <w:ins w:id="155" w:author="Author">
              <w:r w:rsidR="007C6E9C">
                <w:t>two</w:t>
              </w:r>
            </w:ins>
            <w:del w:id="156" w:author="Author">
              <w:r w:rsidDel="007C6E9C">
                <w:delText>2</w:delText>
              </w:r>
            </w:del>
            <w:r>
              <w:t xml:space="preserve"> hours</w:t>
            </w:r>
            <w:ins w:id="157" w:author="Author">
              <w:r w:rsidR="007C6E9C">
                <w:t xml:space="preserve"> </w:t>
              </w:r>
            </w:ins>
            <w:del w:id="158" w:author="Author">
              <w:r w:rsidDel="007C6E9C">
                <w:delText xml:space="preserve"> –</w:delText>
              </w:r>
            </w:del>
            <w:ins w:id="159" w:author="Author">
              <w:r w:rsidR="007C6E9C">
                <w:t xml:space="preserve">— </w:t>
              </w:r>
            </w:ins>
            <w:del w:id="160" w:author="Author">
              <w:r w:rsidDel="007C6E9C">
                <w:delText xml:space="preserve"> </w:delText>
              </w:r>
            </w:del>
            <w:ins w:id="161" w:author="Author">
              <w:r w:rsidR="007C6E9C">
                <w:t>one</w:t>
              </w:r>
            </w:ins>
            <w:del w:id="162" w:author="Author">
              <w:r w:rsidDel="007C6E9C">
                <w:delText>1</w:delText>
              </w:r>
            </w:del>
            <w:r>
              <w:t xml:space="preserve"> hour at 90</w:t>
            </w:r>
            <w:del w:id="163" w:author="Author">
              <w:r w:rsidDel="007C6E9C">
                <w:delText xml:space="preserve"> </w:delText>
              </w:r>
            </w:del>
            <w:r>
              <w:t>°</w:t>
            </w:r>
            <w:ins w:id="164" w:author="Author">
              <w:r w:rsidR="007C6E9C">
                <w:t xml:space="preserve"> </w:t>
              </w:r>
            </w:ins>
            <w:r>
              <w:t>F (32.2</w:t>
            </w:r>
            <w:ins w:id="165" w:author="Author">
              <w:r w:rsidR="007C6E9C">
                <w:t xml:space="preserve"> </w:t>
              </w:r>
            </w:ins>
            <w:del w:id="166" w:author="Author">
              <w:r w:rsidDel="007C6E9C">
                <w:delText xml:space="preserve"> </w:delText>
              </w:r>
            </w:del>
            <w:r>
              <w:t>°</w:t>
            </w:r>
            <w:ins w:id="167" w:author="Author">
              <w:r w:rsidR="007C6E9C">
                <w:t xml:space="preserve"> </w:t>
              </w:r>
            </w:ins>
            <w:r>
              <w:t>C) and above.</w:t>
            </w:r>
          </w:p>
          <w:p w14:paraId="65827693" w14:textId="77777777" w:rsidR="00012A4D" w:rsidRPr="00012A4D" w:rsidRDefault="00012A4D" w:rsidP="006A6D64">
            <w:pPr>
              <w:rPr>
                <w:rFonts w:eastAsia="Times New Roman"/>
                <w:color w:val="222222"/>
              </w:rPr>
            </w:pPr>
          </w:p>
          <w:p w14:paraId="590BCD8D" w14:textId="77777777" w:rsidR="00012A4D" w:rsidRPr="00012A4D" w:rsidRDefault="00012A4D" w:rsidP="006A6D64">
            <w:pPr>
              <w:rPr>
                <w:rFonts w:eastAsia="Times New Roman"/>
                <w:color w:val="222222"/>
              </w:rPr>
            </w:pPr>
            <w:r w:rsidRPr="00012A4D">
              <w:rPr>
                <w:rFonts w:eastAsia="Times New Roman"/>
                <w:color w:val="222222"/>
              </w:rPr>
              <w:t>How do I know if my meat is cooked?  Use a meat thermometer!  Using the ground beef play dough patty, illustrate how to take the internal temperature.</w:t>
            </w:r>
          </w:p>
          <w:p w14:paraId="34D9867F" w14:textId="77777777" w:rsidR="00235556" w:rsidRDefault="00235556" w:rsidP="006A6D64"/>
          <w:p w14:paraId="18097BAC" w14:textId="77777777" w:rsidR="00012A4D" w:rsidRDefault="00012A4D" w:rsidP="006A6D64">
            <w:r>
              <w:t>Play the food safety game</w:t>
            </w:r>
            <w:r w:rsidR="006E5519">
              <w:t xml:space="preserve"> </w:t>
            </w:r>
          </w:p>
          <w:p w14:paraId="3EDA3E8A" w14:textId="77777777" w:rsidR="006E5519" w:rsidRDefault="006E5519" w:rsidP="006A6D64">
            <w:r>
              <w:t xml:space="preserve">Finally, introduce students to specific food handling guidelines for ground beef. Place students in groups of three to five. Give each group a set of Food Safety Cards. Each set contains common food safety questions and answers from the United States Department of Agriculture, Food Safety and Inspection Service </w:t>
            </w:r>
            <w:r>
              <w:lastRenderedPageBreak/>
              <w:t xml:space="preserve">(2016). Students will race to correctly match the question with the correct response.  </w:t>
            </w:r>
          </w:p>
          <w:p w14:paraId="559E11CB" w14:textId="77777777" w:rsidR="006E5519" w:rsidRDefault="006E5519" w:rsidP="006A6D64">
            <w:r>
              <w:t>Correct answers are as follows: ◦ Q: How do I know if ground beef is fully cooked? ▪ A: To minimize risk of bacteria, ground beef should always be cooked to 160 degrees Fahrenheit.</w:t>
            </w:r>
          </w:p>
          <w:p w14:paraId="2C1D7489" w14:textId="77777777" w:rsidR="006E5519" w:rsidRDefault="006E5519" w:rsidP="006A6D64">
            <w:r>
              <w:t xml:space="preserve"> ◦ Q: How long can I store fresh ground beef? ▪ A: Use or freeze fresh ground beef within two days. </w:t>
            </w:r>
          </w:p>
          <w:p w14:paraId="010C72CE" w14:textId="77777777" w:rsidR="006E5519" w:rsidRDefault="006E5519" w:rsidP="006A6D64">
            <w:r>
              <w:t xml:space="preserve">◦ Q: Why is E. coli a special concern with ground beef? ▪ A: This is a bacterium that can be found in the intestines of animals. Illnesses have been connected to consuming undercooked ground beef. Remember, cook your ground beef to 160 degrees Fahrenheit! </w:t>
            </w:r>
          </w:p>
          <w:p w14:paraId="559D03CE" w14:textId="77777777" w:rsidR="006E5519" w:rsidRDefault="006E5519" w:rsidP="006A6D64">
            <w:r>
              <w:t xml:space="preserve">◦ Q: What happens in a USDA-inspected beef processing plant? ▪ A: Trimmed beef for grinding is inspected for bacteria. Sanitation Standard Operating Procedures are used to make sure equipment is clean and handled properly. </w:t>
            </w:r>
          </w:p>
          <w:p w14:paraId="03A7CDCF" w14:textId="77777777" w:rsidR="006E5519" w:rsidRDefault="006E5519" w:rsidP="006A6D64">
            <w:r>
              <w:t>◦ Q: Can bacteria spread from one surface to another? ▪ A: Yes. It is very important to avoid cross contamination. Keep raw foods and juices separate from cooked or raw foods that won’t be cooked.</w:t>
            </w:r>
          </w:p>
          <w:p w14:paraId="578F2037" w14:textId="77777777" w:rsidR="006E5519" w:rsidRDefault="006E5519" w:rsidP="006A6D64">
            <w:r>
              <w:t xml:space="preserve"> ◦ Q: How should I handle ground beef at the store? ▪ A: Try to pick up ground beef last at the store and place in a plastic bag. Take it directly home or place it in a cooler.</w:t>
            </w:r>
          </w:p>
          <w:p w14:paraId="28D3C9A7" w14:textId="77777777" w:rsidR="006E5519" w:rsidRPr="00012A4D" w:rsidRDefault="006E5519" w:rsidP="006A6D64">
            <w:r>
              <w:t xml:space="preserve"> ◦ Q: What is the best way to thaw frozen ground beef? ▪ A: Defrosting ground beef in the refrigerator is the best method. Need a faster method? Use cold water or the microwave. Never leave ground beef at room temperature for more than two hours.</w:t>
            </w:r>
          </w:p>
          <w:p w14:paraId="5FEBE62E" w14:textId="77777777" w:rsidR="006E5519" w:rsidRPr="006E5519" w:rsidRDefault="006E5519" w:rsidP="006A6D64">
            <w:pPr>
              <w:pStyle w:val="Heading2"/>
              <w:outlineLvl w:val="1"/>
              <w:rPr>
                <w:b w:val="0"/>
                <w:i/>
                <w:sz w:val="24"/>
              </w:rPr>
            </w:pPr>
            <w:r w:rsidRPr="006E5519">
              <w:rPr>
                <w:b w:val="0"/>
                <w:i/>
                <w:sz w:val="24"/>
              </w:rPr>
              <w:t>Food safety game taken from https://www.agfoundation.org/files/AFBFA-True-Beef-Lesson-Plan-flow-res.pdf</w:t>
            </w:r>
          </w:p>
          <w:p w14:paraId="77EA5CBB" w14:textId="77777777" w:rsidR="006E5519" w:rsidRDefault="006E5519" w:rsidP="006E5519">
            <w:r>
              <w:rPr>
                <w:b/>
              </w:rPr>
              <w:t xml:space="preserve">Reflect: </w:t>
            </w:r>
            <w:r>
              <w:t>What temperature should we cook ground meat to in order to insure that it is safe?  160 degrees</w:t>
            </w:r>
          </w:p>
          <w:p w14:paraId="74F472F5" w14:textId="0F59C67D" w:rsidR="006E5519" w:rsidRDefault="006E5519" w:rsidP="006E5519">
            <w:r>
              <w:t>Why do we need to cook ground beef to 160</w:t>
            </w:r>
            <w:ins w:id="168" w:author="Author">
              <w:r w:rsidR="002409CF">
                <w:t xml:space="preserve"> degrees</w:t>
              </w:r>
            </w:ins>
            <w:r>
              <w:t xml:space="preserve"> and steaks to 145</w:t>
            </w:r>
            <w:ins w:id="169" w:author="Author">
              <w:r w:rsidR="002409CF">
                <w:t xml:space="preserve"> degrees</w:t>
              </w:r>
            </w:ins>
            <w:r>
              <w:t xml:space="preserve">? </w:t>
            </w:r>
          </w:p>
          <w:p w14:paraId="60EB191D" w14:textId="4705E679" w:rsidR="006E5519" w:rsidRDefault="006E5519" w:rsidP="006E5519">
            <w:r>
              <w:t xml:space="preserve">What are some other ways that we can </w:t>
            </w:r>
            <w:ins w:id="170" w:author="Author">
              <w:r w:rsidR="001A600A">
                <w:t>e</w:t>
              </w:r>
            </w:ins>
            <w:del w:id="171" w:author="Author">
              <w:r w:rsidDel="001A600A">
                <w:delText>i</w:delText>
              </w:r>
            </w:del>
            <w:r>
              <w:t>nsure that our food is safe?</w:t>
            </w:r>
          </w:p>
          <w:p w14:paraId="362F4DF8" w14:textId="77777777" w:rsidR="006E5519" w:rsidRDefault="006E5519" w:rsidP="006E5519"/>
          <w:p w14:paraId="4FCEF42A" w14:textId="77777777" w:rsidR="006E5519" w:rsidRDefault="006E5519" w:rsidP="006E5519">
            <w:r w:rsidRPr="006E5519">
              <w:rPr>
                <w:b/>
              </w:rPr>
              <w:t>Apply</w:t>
            </w:r>
            <w:r>
              <w:rPr>
                <w:b/>
              </w:rPr>
              <w:t xml:space="preserve">:  </w:t>
            </w:r>
            <w:r>
              <w:t>What will you do at home to make sure that you are properly preparing and storing your meat?</w:t>
            </w:r>
          </w:p>
          <w:p w14:paraId="5179DDA0" w14:textId="77777777" w:rsidR="006E5519" w:rsidRPr="006E5519" w:rsidRDefault="006E5519" w:rsidP="006E5519"/>
          <w:p w14:paraId="4B383251" w14:textId="77777777" w:rsidR="006A6D64" w:rsidRDefault="006A6D64" w:rsidP="006A6D64">
            <w:pPr>
              <w:pStyle w:val="Heading2"/>
              <w:outlineLvl w:val="1"/>
            </w:pPr>
            <w:r w:rsidRPr="00D679BA">
              <w:t>Grilling Experiment</w:t>
            </w:r>
            <w:r w:rsidR="00F3136D" w:rsidRPr="00D679BA">
              <w:t xml:space="preserve"> </w:t>
            </w:r>
          </w:p>
          <w:p w14:paraId="45EF3C8B" w14:textId="77777777" w:rsidR="00CC63DC" w:rsidRPr="00CC63DC" w:rsidRDefault="00CC63DC" w:rsidP="006A6D64">
            <w:r>
              <w:t xml:space="preserve">Compare various percentages of lean ground beef or compare different types of ground product. Have the participants record their observations and </w:t>
            </w:r>
            <w:r w:rsidR="00F14C3B">
              <w:t xml:space="preserve">taste samples of each to </w:t>
            </w:r>
            <w:r>
              <w:t>compare tenderness, juiciness, flavor, and cost per pound of product.</w:t>
            </w:r>
          </w:p>
          <w:p w14:paraId="05F288A6" w14:textId="77777777" w:rsidR="006A6D64" w:rsidRDefault="00CC63DC" w:rsidP="006A6D64">
            <w:r w:rsidRPr="00CC63DC">
              <w:rPr>
                <w:b/>
              </w:rPr>
              <w:lastRenderedPageBreak/>
              <w:t>Do</w:t>
            </w:r>
            <w:r>
              <w:t>: Divide the group into three smaller groups. Assign each group a particular type of meat; you can use Option 1 or Option 2 as ideas:</w:t>
            </w:r>
          </w:p>
          <w:p w14:paraId="44710E36" w14:textId="77777777" w:rsidR="00CC63DC" w:rsidRDefault="00CC63DC" w:rsidP="006A6D64"/>
          <w:p w14:paraId="403B1984" w14:textId="0DD7D704" w:rsidR="00CC63DC" w:rsidRDefault="00CC63DC" w:rsidP="006A6D64">
            <w:r>
              <w:t>Discuss proper food safety and handling of raw meat products. Explain what</w:t>
            </w:r>
            <w:ins w:id="172" w:author="Author">
              <w:r w:rsidR="001A600A">
                <w:t xml:space="preserve"> temperature</w:t>
              </w:r>
            </w:ins>
            <w:r>
              <w:t xml:space="preserve"> each type of product needs to be cooked at.</w:t>
            </w:r>
          </w:p>
          <w:p w14:paraId="364EA602" w14:textId="77777777" w:rsidR="00F14C3B" w:rsidRDefault="00F14C3B" w:rsidP="006A6D64"/>
          <w:p w14:paraId="02437864" w14:textId="0FD8E2FC" w:rsidR="00CC63DC" w:rsidRDefault="00CC63DC" w:rsidP="006A6D64">
            <w:r w:rsidRPr="00CC63DC">
              <w:rPr>
                <w:u w:val="single"/>
              </w:rPr>
              <w:t>Option 1</w:t>
            </w:r>
            <w:r>
              <w:t xml:space="preserve">: </w:t>
            </w:r>
            <w:r w:rsidR="00F14C3B">
              <w:t>Label three paper plates with the following</w:t>
            </w:r>
            <w:r>
              <w:t xml:space="preserve"> % lean ground beef</w:t>
            </w:r>
            <w:ins w:id="173" w:author="Author">
              <w:r w:rsidR="00DC0733">
                <w:t xml:space="preserve"> </w:t>
              </w:r>
            </w:ins>
            <w:del w:id="174" w:author="Author">
              <w:r w:rsidDel="00DC0733">
                <w:delText xml:space="preserve"> – </w:delText>
              </w:r>
            </w:del>
            <w:ins w:id="175" w:author="Author">
              <w:r w:rsidR="00DC0733">
                <w:t xml:space="preserve">— </w:t>
              </w:r>
            </w:ins>
            <w:r>
              <w:t>Group 1 (less than 80% lean)</w:t>
            </w:r>
            <w:ins w:id="176" w:author="Author">
              <w:r w:rsidR="00DC0733">
                <w:t>,</w:t>
              </w:r>
            </w:ins>
            <w:del w:id="177" w:author="Author">
              <w:r w:rsidDel="00DC0733">
                <w:delText>;</w:delText>
              </w:r>
            </w:del>
            <w:r>
              <w:t xml:space="preserve"> Group 2 (80-85% lean)</w:t>
            </w:r>
            <w:ins w:id="178" w:author="Author">
              <w:r w:rsidR="00DC0733">
                <w:t>,</w:t>
              </w:r>
            </w:ins>
            <w:del w:id="179" w:author="Author">
              <w:r w:rsidDel="00DC0733">
                <w:delText>;</w:delText>
              </w:r>
            </w:del>
            <w:r>
              <w:t xml:space="preserve"> Group 3 (93% or above lean). Weigh</w:t>
            </w:r>
            <w:del w:id="180" w:author="Author">
              <w:r w:rsidDel="00DC0733">
                <w:delText>t</w:delText>
              </w:r>
            </w:del>
            <w:r>
              <w:t xml:space="preserve"> one pound of each product pre-cooked. Grill each patty to appropriate temperature and proper grilling techniques. </w:t>
            </w:r>
          </w:p>
          <w:p w14:paraId="716E49C0" w14:textId="77777777" w:rsidR="00CC63DC" w:rsidRDefault="00CC63DC" w:rsidP="006A6D64"/>
          <w:p w14:paraId="2F103826" w14:textId="26B2160E" w:rsidR="00CC63DC" w:rsidRDefault="00CC63DC" w:rsidP="006A6D64">
            <w:r w:rsidRPr="00CC63DC">
              <w:rPr>
                <w:u w:val="single"/>
              </w:rPr>
              <w:t>Option 2</w:t>
            </w:r>
            <w:r>
              <w:t xml:space="preserve">: </w:t>
            </w:r>
            <w:r w:rsidR="00F14C3B">
              <w:t xml:space="preserve">Label three paper plates with the following </w:t>
            </w:r>
            <w:r>
              <w:t>different types of ground product</w:t>
            </w:r>
            <w:ins w:id="181" w:author="Author">
              <w:r w:rsidR="00DC0733">
                <w:t xml:space="preserve"> </w:t>
              </w:r>
            </w:ins>
            <w:del w:id="182" w:author="Author">
              <w:r w:rsidDel="00DC0733">
                <w:delText xml:space="preserve"> – </w:delText>
              </w:r>
            </w:del>
            <w:ins w:id="183" w:author="Author">
              <w:r w:rsidR="00DC0733">
                <w:t xml:space="preserve">— </w:t>
              </w:r>
            </w:ins>
            <w:r>
              <w:t>Group 1 (ground beef)</w:t>
            </w:r>
            <w:ins w:id="184" w:author="Author">
              <w:r w:rsidR="00DC0733">
                <w:t>,</w:t>
              </w:r>
            </w:ins>
            <w:del w:id="185" w:author="Author">
              <w:r w:rsidDel="00DC0733">
                <w:delText>;</w:delText>
              </w:r>
            </w:del>
            <w:r>
              <w:t xml:space="preserve"> Group 2 (ground turkey)</w:t>
            </w:r>
            <w:ins w:id="186" w:author="Author">
              <w:r w:rsidR="00DC0733">
                <w:t>,</w:t>
              </w:r>
            </w:ins>
            <w:del w:id="187" w:author="Author">
              <w:r w:rsidDel="00DC0733">
                <w:delText>;</w:delText>
              </w:r>
            </w:del>
            <w:r>
              <w:t xml:space="preserve"> Group 3 (veggie burger)</w:t>
            </w:r>
          </w:p>
          <w:p w14:paraId="1C46DBDB" w14:textId="77777777" w:rsidR="00C00DC9" w:rsidRDefault="00C00DC9" w:rsidP="006A6D64"/>
          <w:p w14:paraId="656D1010" w14:textId="1904D521" w:rsidR="00C00DC9" w:rsidRDefault="00C00DC9" w:rsidP="006A6D64">
            <w:r>
              <w:t>After each group has completed grilling their particular type of product, cut up samples and place on paper plates (</w:t>
            </w:r>
            <w:ins w:id="188" w:author="Author">
              <w:r w:rsidR="00DC0733">
                <w:t>o</w:t>
              </w:r>
            </w:ins>
            <w:del w:id="189" w:author="Author">
              <w:r w:rsidDel="00DC0733">
                <w:delText>O</w:delText>
              </w:r>
            </w:del>
            <w:r>
              <w:t>ptional: you may want to NOT label paper plates to record blind observations). Have each participant record their findings on the form (Appendix J).</w:t>
            </w:r>
          </w:p>
          <w:p w14:paraId="240E15CC" w14:textId="77777777" w:rsidR="00CC63DC" w:rsidRDefault="00CC63DC" w:rsidP="006A6D64"/>
          <w:p w14:paraId="4B6700BC" w14:textId="77777777" w:rsidR="00CC63DC" w:rsidRDefault="00C55E81" w:rsidP="006A6D64">
            <w:r w:rsidRPr="00C55E81">
              <w:rPr>
                <w:b/>
              </w:rPr>
              <w:t>Reflect</w:t>
            </w:r>
            <w:r>
              <w:t>: Which sample had the most flavor? Which sample had the least flavor? Which sample was the most/least juicy? Which sample was the highest/lowest cost per pound? Which sample had the most “shrink” from its pre-cooked raw weight to its cooked weight?</w:t>
            </w:r>
          </w:p>
          <w:p w14:paraId="49940D07" w14:textId="77777777" w:rsidR="00C55E81" w:rsidRDefault="00C55E81" w:rsidP="006A6D64"/>
          <w:p w14:paraId="4FC4B27D" w14:textId="77777777" w:rsidR="00C55E81" w:rsidRDefault="00C55E81" w:rsidP="006A6D64">
            <w:r w:rsidRPr="00C55E81">
              <w:rPr>
                <w:b/>
              </w:rPr>
              <w:t>Apply</w:t>
            </w:r>
            <w:r>
              <w:t>: How will you use your observations the next time you purchase a ground product? How does cost and flavor influence your buying decision?</w:t>
            </w:r>
            <w:r w:rsidR="00CF1C42">
              <w:t xml:space="preserve"> How could you add more taste/flavor to a leaner cut?</w:t>
            </w:r>
          </w:p>
          <w:p w14:paraId="4800434C" w14:textId="77777777" w:rsidR="00CC63DC" w:rsidRDefault="00CC63DC" w:rsidP="006A6D64"/>
          <w:p w14:paraId="4D2284F0" w14:textId="77777777" w:rsidR="00CC63DC" w:rsidRDefault="00CC63DC" w:rsidP="006A6D64"/>
          <w:p w14:paraId="4052CC38" w14:textId="77777777" w:rsidR="006A6D64" w:rsidRDefault="00254395" w:rsidP="006A6D64">
            <w:pPr>
              <w:pStyle w:val="Heading2"/>
              <w:outlineLvl w:val="1"/>
            </w:pPr>
            <w:r>
              <w:t>Starting the fire</w:t>
            </w:r>
          </w:p>
          <w:p w14:paraId="437162CD" w14:textId="77777777" w:rsidR="006E5519" w:rsidRDefault="006E5519" w:rsidP="006E5519">
            <w:pPr>
              <w:rPr>
                <w:bdr w:val="none" w:sz="0" w:space="0" w:color="auto" w:frame="1"/>
              </w:rPr>
            </w:pPr>
            <w:r w:rsidRPr="006E5519">
              <w:rPr>
                <w:b/>
                <w:bdr w:val="none" w:sz="0" w:space="0" w:color="auto" w:frame="1"/>
              </w:rPr>
              <w:t>Do</w:t>
            </w:r>
            <w:r>
              <w:rPr>
                <w:bdr w:val="none" w:sz="0" w:space="0" w:color="auto" w:frame="1"/>
              </w:rPr>
              <w:t xml:space="preserve">: Show the group how to start a fire using the chimney. The goal with the chimney is to be able to use little or no lighter fluid. This is a much safer way to grill meat because you are not using an accelerant. </w:t>
            </w:r>
          </w:p>
          <w:p w14:paraId="6FE81FDF" w14:textId="77777777" w:rsidR="006E5519" w:rsidRPr="006E5519" w:rsidRDefault="00F3136D" w:rsidP="006E5519">
            <w:r>
              <w:rPr>
                <w:noProof/>
              </w:rPr>
              <w:lastRenderedPageBreak/>
              <mc:AlternateContent>
                <mc:Choice Requires="wps">
                  <w:drawing>
                    <wp:anchor distT="0" distB="0" distL="114300" distR="114300" simplePos="0" relativeHeight="251659264" behindDoc="0" locked="0" layoutInCell="1" allowOverlap="1" wp14:anchorId="1FF03C83" wp14:editId="5E4E270F">
                      <wp:simplePos x="0" y="0"/>
                      <wp:positionH relativeFrom="column">
                        <wp:posOffset>2055495</wp:posOffset>
                      </wp:positionH>
                      <wp:positionV relativeFrom="paragraph">
                        <wp:posOffset>307975</wp:posOffset>
                      </wp:positionV>
                      <wp:extent cx="1876425" cy="128587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1876425" cy="1285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2108FE" w14:textId="77777777" w:rsidR="002709BE" w:rsidRDefault="002709BE" w:rsidP="00F3136D">
                                  <w:r>
                                    <w:t xml:space="preserve">Step 1: Fill the space under the wire rack with two sheets of wadded up newspaper, and then fill the space above the racks  to the top with briquettes.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03C83" id="_x0000_t202" coordsize="21600,21600" o:spt="202" path="m,l,21600r21600,l21600,xe">
                      <v:stroke joinstyle="miter"/>
                      <v:path gradientshapeok="t" o:connecttype="rect"/>
                    </v:shapetype>
                    <v:shape id="Text Box 8" o:spid="_x0000_s1026" type="#_x0000_t202" style="position:absolute;margin-left:161.85pt;margin-top:24.25pt;width:147.75pt;height:10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" fillcolor="white [3201]" strokeweight=".5pt">
                      <v:textbox>
                        <w:txbxContent>
                          <w:p w14:paraId="5F2108FE" w14:textId="77777777" w:rsidR="002709BE" w:rsidRDefault="002709BE" w:rsidP="00F3136D">
                            <w:r>
                              <w:t xml:space="preserve">Step 1: Fill the space under the wire rack with two sheets of wadded up newspaper, and then fill the space above the racks  to the top with briquettes.   </w:t>
                            </w:r>
                          </w:p>
                        </w:txbxContent>
                      </v:textbox>
                    </v:shape>
                  </w:pict>
                </mc:Fallback>
              </mc:AlternateContent>
            </w:r>
            <w:r>
              <w:rPr>
                <w:noProof/>
              </w:rPr>
              <w:drawing>
                <wp:inline distT="0" distB="0" distL="0" distR="0" wp14:anchorId="773D5080" wp14:editId="0646277A">
                  <wp:extent cx="1743075" cy="1743075"/>
                  <wp:effectExtent l="0" t="0" r="9525" b="9525"/>
                  <wp:docPr id="3" name="Picture 3" descr="https://weber-recipe-database-production.imgix.net/technique_course5b/technique_course5b_1.jpg?w=600&amp;h=600&amp;fit=crop&amp;crop=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ber-recipe-database-production.imgix.net/technique_course5b/technique_course5b_1.jpg?w=600&amp;h=600&amp;fit=crop&amp;crop=fac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371BA034" w14:textId="77777777" w:rsidR="006A6D64" w:rsidRDefault="006A6D64" w:rsidP="006A6D64">
            <w:pPr>
              <w:pStyle w:val="Heading2"/>
              <w:outlineLvl w:val="1"/>
            </w:pPr>
          </w:p>
          <w:p w14:paraId="39DDBDD6" w14:textId="77777777" w:rsidR="00F3136D" w:rsidRDefault="00F3136D" w:rsidP="006A6D64">
            <w:pPr>
              <w:pStyle w:val="Heading2"/>
              <w:outlineLvl w:val="1"/>
            </w:pPr>
          </w:p>
          <w:p w14:paraId="0AC89782" w14:textId="77777777" w:rsidR="00F3136D" w:rsidRDefault="00F3136D" w:rsidP="006A6D64">
            <w:pPr>
              <w:pStyle w:val="Heading2"/>
              <w:outlineLvl w:val="1"/>
            </w:pPr>
            <w:r>
              <w:rPr>
                <w:noProof/>
              </w:rPr>
              <mc:AlternateContent>
                <mc:Choice Requires="wps">
                  <w:drawing>
                    <wp:anchor distT="0" distB="0" distL="114300" distR="114300" simplePos="0" relativeHeight="251661312" behindDoc="0" locked="0" layoutInCell="1" allowOverlap="1" wp14:anchorId="4C65393A" wp14:editId="625151F7">
                      <wp:simplePos x="0" y="0"/>
                      <wp:positionH relativeFrom="column">
                        <wp:posOffset>1893570</wp:posOffset>
                      </wp:positionH>
                      <wp:positionV relativeFrom="paragraph">
                        <wp:posOffset>222885</wp:posOffset>
                      </wp:positionV>
                      <wp:extent cx="2114550" cy="7905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2114550" cy="790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E9F6CC" w14:textId="2FD377FC" w:rsidR="002709BE" w:rsidRDefault="002709BE" w:rsidP="00F3136D">
                                  <w:r>
                                    <w:t>Step 2: Light the newspaper</w:t>
                                  </w:r>
                                  <w:ins w:id="190" w:author="Author">
                                    <w:r>
                                      <w:t xml:space="preserve">, </w:t>
                                    </w:r>
                                  </w:ins>
                                  <w:r>
                                    <w:t xml:space="preserve"> and this will ignite the briquettes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C65393A" id="_x0000_t202" coordsize="21600,21600" o:spt="202" path="m,l,21600r21600,l21600,xe">
                      <v:stroke joinstyle="miter"/>
                      <v:path gradientshapeok="t" o:connecttype="rect"/>
                    </v:shapetype>
                    <v:shape id="Text Box 9" o:spid="_x0000_s1027" type="#_x0000_t202" style="position:absolute;margin-left:149.1pt;margin-top:17.55pt;width:166.5pt;height:6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" fillcolor="white [3201]" strokeweight=".5pt">
                      <v:textbox>
                        <w:txbxContent>
                          <w:p w14:paraId="16E9F6CC" w14:textId="2FD377FC" w:rsidR="002709BE" w:rsidRDefault="002709BE" w:rsidP="00F3136D">
                            <w:r>
                              <w:t>Step 2: Light the newspaper</w:t>
                            </w:r>
                            <w:ins w:id="191" w:author="Author">
                              <w:r>
                                <w:t xml:space="preserve">, </w:t>
                              </w:r>
                            </w:ins>
                            <w:r>
                              <w:t xml:space="preserve"> and this will ignite the briquettes</w:t>
                            </w:r>
                          </w:p>
                        </w:txbxContent>
                      </v:textbox>
                    </v:shape>
                  </w:pict>
                </mc:Fallback>
              </mc:AlternateContent>
            </w:r>
            <w:r>
              <w:rPr>
                <w:noProof/>
              </w:rPr>
              <w:drawing>
                <wp:inline distT="0" distB="0" distL="0" distR="0" wp14:anchorId="64C26026" wp14:editId="0FEF6F78">
                  <wp:extent cx="1724025" cy="1724025"/>
                  <wp:effectExtent l="0" t="0" r="9525" b="9525"/>
                  <wp:docPr id="4" name="Picture 4" descr="https://weber-recipe-database-production.imgix.net/technique_course5b/technique_course5b.jpg?w=600&amp;h=600&amp;fit=crop&amp;crop=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ber-recipe-database-production.imgix.net/technique_course5b/technique_course5b.jpg?w=600&amp;h=600&amp;fit=crop&amp;crop=fac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4025" cy="1724025"/>
                          </a:xfrm>
                          <a:prstGeom prst="rect">
                            <a:avLst/>
                          </a:prstGeom>
                          <a:noFill/>
                          <a:ln>
                            <a:noFill/>
                          </a:ln>
                        </pic:spPr>
                      </pic:pic>
                    </a:graphicData>
                  </a:graphic>
                </wp:inline>
              </w:drawing>
            </w:r>
          </w:p>
          <w:p w14:paraId="4C6904C2" w14:textId="77777777" w:rsidR="00F3136D" w:rsidRDefault="00F3136D" w:rsidP="006A6D64">
            <w:pPr>
              <w:pStyle w:val="Heading2"/>
              <w:outlineLvl w:val="1"/>
            </w:pPr>
          </w:p>
          <w:p w14:paraId="73E85898" w14:textId="77777777" w:rsidR="00F3136D" w:rsidRDefault="00F3136D" w:rsidP="006A6D64">
            <w:pPr>
              <w:pStyle w:val="Heading2"/>
              <w:outlineLvl w:val="1"/>
            </w:pPr>
          </w:p>
          <w:p w14:paraId="339BC26B" w14:textId="77777777" w:rsidR="00F3136D" w:rsidRDefault="00F3136D" w:rsidP="006A6D64">
            <w:pPr>
              <w:pStyle w:val="Heading2"/>
              <w:outlineLvl w:val="1"/>
            </w:pPr>
            <w:r>
              <w:rPr>
                <w:noProof/>
              </w:rPr>
              <mc:AlternateContent>
                <mc:Choice Requires="wps">
                  <w:drawing>
                    <wp:anchor distT="0" distB="0" distL="114300" distR="114300" simplePos="0" relativeHeight="251663360" behindDoc="0" locked="0" layoutInCell="1" allowOverlap="1" wp14:anchorId="6F940404" wp14:editId="1C6AFADA">
                      <wp:simplePos x="0" y="0"/>
                      <wp:positionH relativeFrom="column">
                        <wp:posOffset>1894205</wp:posOffset>
                      </wp:positionH>
                      <wp:positionV relativeFrom="paragraph">
                        <wp:posOffset>128270</wp:posOffset>
                      </wp:positionV>
                      <wp:extent cx="1943100" cy="118110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1943100" cy="1181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32BA1D" w14:textId="5EAECD72" w:rsidR="002709BE" w:rsidRDefault="002709BE" w:rsidP="00F3136D">
                                  <w:r>
                                    <w:t>Step 3: When the coals turn white (about 30 minutes)</w:t>
                                  </w:r>
                                  <w:ins w:id="192" w:author="Author">
                                    <w:r>
                                      <w:t>,</w:t>
                                    </w:r>
                                  </w:ins>
                                  <w:r>
                                    <w:t xml:space="preserve"> it is time to dump them out into the grill. Be sure to wear oven mitts or gloves to protect your hands.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0404" id="Text Box 20" o:spid="_x0000_s1028" type="#_x0000_t202" style="position:absolute;margin-left:149.15pt;margin-top:10.1pt;width:153pt;height: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" fillcolor="white [3201]" strokeweight=".5pt">
                      <v:textbox>
                        <w:txbxContent>
                          <w:p w14:paraId="2932BA1D" w14:textId="5EAECD72" w:rsidR="002709BE" w:rsidRDefault="002709BE" w:rsidP="00F3136D">
                            <w:r>
                              <w:t>Step 3: When the coals turn white (about 30 minutes)</w:t>
                            </w:r>
                            <w:ins w:id="193" w:author="Author">
                              <w:r>
                                <w:t>,</w:t>
                              </w:r>
                            </w:ins>
                            <w:r>
                              <w:t xml:space="preserve"> it is time to dump them out into the grill. Be sure to wear oven mitts or gloves to protect your hands.</w:t>
                            </w:r>
                          </w:p>
                        </w:txbxContent>
                      </v:textbox>
                    </v:shape>
                  </w:pict>
                </mc:Fallback>
              </mc:AlternateContent>
            </w:r>
            <w:r>
              <w:rPr>
                <w:noProof/>
              </w:rPr>
              <w:drawing>
                <wp:inline distT="0" distB="0" distL="0" distR="0" wp14:anchorId="4F26382A" wp14:editId="08457B3A">
                  <wp:extent cx="1719954" cy="1552575"/>
                  <wp:effectExtent l="0" t="0" r="0" b="0"/>
                  <wp:docPr id="18" name="Picture 18" descr="Pouring Charcoal Out of the Chimney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uring Charcoal Out of the Chimney Start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9129" cy="1578911"/>
                          </a:xfrm>
                          <a:prstGeom prst="rect">
                            <a:avLst/>
                          </a:prstGeom>
                          <a:noFill/>
                          <a:ln>
                            <a:noFill/>
                          </a:ln>
                        </pic:spPr>
                      </pic:pic>
                    </a:graphicData>
                  </a:graphic>
                </wp:inline>
              </w:drawing>
            </w:r>
          </w:p>
          <w:p w14:paraId="797E5ECE" w14:textId="77777777" w:rsidR="00F3136D" w:rsidRDefault="00F3136D" w:rsidP="006A6D64">
            <w:pPr>
              <w:pStyle w:val="Heading2"/>
              <w:outlineLvl w:val="1"/>
            </w:pPr>
          </w:p>
          <w:p w14:paraId="0008002C" w14:textId="136B1786" w:rsidR="00F3136D" w:rsidRDefault="00F3136D" w:rsidP="00F3136D">
            <w:r>
              <w:t>Have each pair of kids light their grills.  While the coals are getting ready</w:t>
            </w:r>
            <w:ins w:id="194" w:author="Author">
              <w:r w:rsidR="00E12EDA">
                <w:t>,</w:t>
              </w:r>
            </w:ins>
            <w:del w:id="195" w:author="Author">
              <w:r w:rsidDel="00E12EDA">
                <w:delText xml:space="preserve"> –</w:delText>
              </w:r>
            </w:del>
            <w:r>
              <w:t xml:space="preserve"> have each student prepare their burgers</w:t>
            </w:r>
            <w:ins w:id="196" w:author="Author">
              <w:r w:rsidR="00E12EDA">
                <w:t>.</w:t>
              </w:r>
            </w:ins>
          </w:p>
          <w:p w14:paraId="4DFB4ADC" w14:textId="77777777" w:rsidR="00F3136D" w:rsidRDefault="00F3136D" w:rsidP="006A6D64">
            <w:pPr>
              <w:pStyle w:val="Heading2"/>
              <w:outlineLvl w:val="1"/>
            </w:pPr>
          </w:p>
          <w:p w14:paraId="3C73C093" w14:textId="77777777" w:rsidR="006A6D64" w:rsidRDefault="006A6D64" w:rsidP="006A6D64">
            <w:pPr>
              <w:pStyle w:val="Heading2"/>
              <w:outlineLvl w:val="1"/>
            </w:pPr>
            <w:r>
              <w:t>Preparing Burgers</w:t>
            </w:r>
          </w:p>
          <w:p w14:paraId="3FAFA909" w14:textId="1B0E281C" w:rsidR="006A6D64" w:rsidRDefault="00CA6C70" w:rsidP="006A6D64">
            <w:pPr>
              <w:pStyle w:val="Heading2"/>
              <w:outlineLvl w:val="1"/>
              <w:rPr>
                <w:b w:val="0"/>
                <w:sz w:val="24"/>
              </w:rPr>
            </w:pPr>
            <w:r w:rsidRPr="00CA6C70">
              <w:rPr>
                <w:b w:val="0"/>
                <w:sz w:val="24"/>
              </w:rPr>
              <w:t>Remember food safety!  You can have the students look up burger recipes on</w:t>
            </w:r>
            <w:del w:id="197" w:author="Author">
              <w:r w:rsidRPr="00CA6C70" w:rsidDel="00354D45">
                <w:rPr>
                  <w:b w:val="0"/>
                  <w:sz w:val="24"/>
                </w:rPr>
                <w:delText xml:space="preserve"> </w:delText>
              </w:r>
            </w:del>
            <w:r w:rsidRPr="00CA6C70">
              <w:rPr>
                <w:b w:val="0"/>
                <w:sz w:val="24"/>
              </w:rPr>
              <w:t xml:space="preserve">line at </w:t>
            </w:r>
            <w:hyperlink r:id="rId18" w:history="1">
              <w:r w:rsidRPr="00CA6C70">
                <w:rPr>
                  <w:rStyle w:val="Hyperlink"/>
                  <w:b w:val="0"/>
                  <w:sz w:val="24"/>
                </w:rPr>
                <w:t>https://www.beefitswhatsfordinner.com/recipes/collection/10039/the-tastiest-burgers</w:t>
              </w:r>
            </w:hyperlink>
            <w:ins w:id="198" w:author="Author">
              <w:r w:rsidR="00354D45">
                <w:rPr>
                  <w:rStyle w:val="Hyperlink"/>
                  <w:b w:val="0"/>
                  <w:sz w:val="24"/>
                </w:rPr>
                <w:t>,</w:t>
              </w:r>
            </w:ins>
            <w:r w:rsidRPr="00CA6C70">
              <w:rPr>
                <w:b w:val="0"/>
                <w:sz w:val="24"/>
              </w:rPr>
              <w:t xml:space="preserve"> or they can just create their own recipe</w:t>
            </w:r>
            <w:r>
              <w:rPr>
                <w:b w:val="0"/>
                <w:sz w:val="24"/>
              </w:rPr>
              <w:t xml:space="preserve">.  </w:t>
            </w:r>
          </w:p>
          <w:p w14:paraId="50F48BBF" w14:textId="77777777" w:rsidR="00CA6C70" w:rsidRDefault="00CA6C70" w:rsidP="00CA6C70">
            <w:r>
              <w:t xml:space="preserve"> Here are some tips to share with the group: </w:t>
            </w:r>
          </w:p>
          <w:p w14:paraId="50A1F12F" w14:textId="3C753435" w:rsidR="00CA6C70" w:rsidRPr="00A5486B" w:rsidRDefault="00CA6C70" w:rsidP="00CA6C70">
            <w:pPr>
              <w:shd w:val="clear" w:color="auto" w:fill="FFFFFF"/>
              <w:spacing w:after="120"/>
              <w:rPr>
                <w:rFonts w:eastAsia="Times New Roman"/>
                <w:color w:val="000000"/>
              </w:rPr>
            </w:pPr>
            <w:r>
              <w:rPr>
                <w:rFonts w:eastAsia="Times New Roman"/>
                <w:color w:val="000000"/>
              </w:rPr>
              <w:t>Remember the label</w:t>
            </w:r>
            <w:ins w:id="199" w:author="Author">
              <w:r w:rsidR="00354D45">
                <w:rPr>
                  <w:rFonts w:eastAsia="Times New Roman"/>
                  <w:color w:val="000000"/>
                </w:rPr>
                <w:t>-</w:t>
              </w:r>
            </w:ins>
            <w:del w:id="200" w:author="Author">
              <w:r w:rsidDel="00354D45">
                <w:rPr>
                  <w:rFonts w:eastAsia="Times New Roman"/>
                  <w:color w:val="000000"/>
                </w:rPr>
                <w:delText xml:space="preserve"> </w:delText>
              </w:r>
            </w:del>
            <w:r>
              <w:rPr>
                <w:rFonts w:eastAsia="Times New Roman"/>
                <w:color w:val="000000"/>
              </w:rPr>
              <w:t xml:space="preserve">reading activity we started with today?  When selecting the beef to grill use a </w:t>
            </w:r>
            <w:r w:rsidRPr="00A5486B">
              <w:rPr>
                <w:rFonts w:eastAsia="Times New Roman"/>
                <w:color w:val="000000"/>
              </w:rPr>
              <w:t xml:space="preserve">FAT-TO-BEEF RATIO </w:t>
            </w:r>
            <w:r w:rsidRPr="00A5486B">
              <w:rPr>
                <w:rFonts w:eastAsia="Times New Roman"/>
                <w:color w:val="000000"/>
              </w:rPr>
              <w:lastRenderedPageBreak/>
              <w:t>that will give you 20/80 fat-to-beef ratio. This combination is critical to producing a happy burger. Anything less, and the burger will tend to taste a bit dry</w:t>
            </w:r>
            <w:ins w:id="201" w:author="Author">
              <w:r w:rsidR="0016381F">
                <w:rPr>
                  <w:rFonts w:eastAsia="Times New Roman"/>
                  <w:color w:val="000000"/>
                </w:rPr>
                <w:t xml:space="preserve">; </w:t>
              </w:r>
            </w:ins>
            <w:del w:id="202" w:author="Author">
              <w:r w:rsidRPr="00A5486B" w:rsidDel="0016381F">
                <w:rPr>
                  <w:rFonts w:eastAsia="Times New Roman"/>
                  <w:color w:val="000000"/>
                </w:rPr>
                <w:delText xml:space="preserve">… </w:delText>
              </w:r>
            </w:del>
            <w:ins w:id="203" w:author="Author">
              <w:r w:rsidR="0016381F">
                <w:rPr>
                  <w:rFonts w:eastAsia="Times New Roman"/>
                  <w:color w:val="000000"/>
                </w:rPr>
                <w:t>a</w:t>
              </w:r>
            </w:ins>
            <w:del w:id="204" w:author="Author">
              <w:r w:rsidRPr="00A5486B" w:rsidDel="0016381F">
                <w:rPr>
                  <w:rFonts w:eastAsia="Times New Roman"/>
                  <w:color w:val="000000"/>
                </w:rPr>
                <w:delText>A</w:delText>
              </w:r>
            </w:del>
            <w:r w:rsidRPr="00A5486B">
              <w:rPr>
                <w:rFonts w:eastAsia="Times New Roman"/>
                <w:color w:val="000000"/>
              </w:rPr>
              <w:t xml:space="preserve">nything more, and it will taste too greasy. </w:t>
            </w:r>
          </w:p>
          <w:p w14:paraId="6FAE66E5" w14:textId="6A969463" w:rsidR="00CA6C70" w:rsidRDefault="00CA6C70" w:rsidP="00CA6C70">
            <w:pPr>
              <w:shd w:val="clear" w:color="auto" w:fill="FFFFFF"/>
              <w:spacing w:after="120"/>
              <w:rPr>
                <w:rFonts w:eastAsia="Times New Roman"/>
                <w:color w:val="000000"/>
              </w:rPr>
            </w:pPr>
            <w:r w:rsidRPr="00A5486B">
              <w:rPr>
                <w:rFonts w:eastAsia="Times New Roman"/>
                <w:color w:val="000000"/>
              </w:rPr>
              <w:t>SEASONING THE GROUND BEEF A lot of us like to spice things up a bit by adding some seasoning to the beef</w:t>
            </w:r>
            <w:del w:id="205" w:author="Author">
              <w:r w:rsidRPr="00A5486B" w:rsidDel="002A088F">
                <w:rPr>
                  <w:rFonts w:eastAsia="Times New Roman"/>
                  <w:color w:val="000000"/>
                </w:rPr>
                <w:delText>,</w:delText>
              </w:r>
            </w:del>
            <w:r w:rsidRPr="00A5486B">
              <w:rPr>
                <w:rFonts w:eastAsia="Times New Roman"/>
                <w:color w:val="000000"/>
              </w:rPr>
              <w:t xml:space="preserve"> before cooking</w:t>
            </w:r>
            <w:ins w:id="206" w:author="Author">
              <w:r w:rsidR="002A088F">
                <w:rPr>
                  <w:rFonts w:eastAsia="Times New Roman"/>
                  <w:color w:val="000000"/>
                </w:rPr>
                <w:t xml:space="preserve">. </w:t>
              </w:r>
            </w:ins>
            <w:del w:id="207" w:author="Author">
              <w:r w:rsidRPr="00A5486B" w:rsidDel="002A088F">
                <w:rPr>
                  <w:rFonts w:eastAsia="Times New Roman"/>
                  <w:color w:val="000000"/>
                </w:rPr>
                <w:delText>, s</w:delText>
              </w:r>
            </w:del>
            <w:ins w:id="208" w:author="Author">
              <w:r w:rsidR="002A088F">
                <w:rPr>
                  <w:rFonts w:eastAsia="Times New Roman"/>
                  <w:color w:val="000000"/>
                </w:rPr>
                <w:t>S</w:t>
              </w:r>
            </w:ins>
            <w:r w:rsidRPr="00A5486B">
              <w:rPr>
                <w:rFonts w:eastAsia="Times New Roman"/>
                <w:color w:val="000000"/>
              </w:rPr>
              <w:t xml:space="preserve">ome </w:t>
            </w:r>
            <w:r>
              <w:rPr>
                <w:rFonts w:eastAsia="Times New Roman"/>
                <w:color w:val="000000"/>
              </w:rPr>
              <w:t xml:space="preserve">examples </w:t>
            </w:r>
            <w:r w:rsidRPr="00A5486B">
              <w:rPr>
                <w:rFonts w:eastAsia="Times New Roman"/>
                <w:color w:val="000000"/>
              </w:rPr>
              <w:t>of the seasoning</w:t>
            </w:r>
            <w:r>
              <w:rPr>
                <w:rFonts w:eastAsia="Times New Roman"/>
                <w:color w:val="000000"/>
              </w:rPr>
              <w:t>s</w:t>
            </w:r>
            <w:r w:rsidRPr="00A5486B">
              <w:rPr>
                <w:rFonts w:eastAsia="Times New Roman"/>
                <w:color w:val="000000"/>
              </w:rPr>
              <w:t>: • Freshly Ground Black Pepper • Freshly Ground White Pepper • Chili Powder • Chipotle Powder • Cumin • Mustard Powder • Cinnamon</w:t>
            </w:r>
            <w:commentRangeStart w:id="209"/>
            <w:commentRangeStart w:id="210"/>
            <w:r w:rsidRPr="00A5486B">
              <w:rPr>
                <w:rFonts w:eastAsia="Times New Roman"/>
                <w:color w:val="000000"/>
              </w:rPr>
              <w:t xml:space="preserve"> </w:t>
            </w:r>
            <w:commentRangeEnd w:id="209"/>
            <w:r w:rsidR="002A088F">
              <w:rPr>
                <w:rStyle w:val="CommentReference"/>
              </w:rPr>
              <w:commentReference w:id="209"/>
            </w:r>
            <w:commentRangeEnd w:id="210"/>
            <w:r w:rsidR="002A088F">
              <w:rPr>
                <w:rStyle w:val="CommentReference"/>
              </w:rPr>
              <w:commentReference w:id="210"/>
            </w:r>
            <w:r w:rsidRPr="00A5486B">
              <w:rPr>
                <w:rFonts w:eastAsia="Times New Roman"/>
                <w:color w:val="000000"/>
              </w:rPr>
              <w:t>You can try various combinations, depending on the tastes that you</w:t>
            </w:r>
            <w:ins w:id="211" w:author="Author">
              <w:r w:rsidR="002A088F">
                <w:rPr>
                  <w:rFonts w:eastAsia="Times New Roman"/>
                  <w:color w:val="000000"/>
                </w:rPr>
                <w:t xml:space="preserve"> are</w:t>
              </w:r>
            </w:ins>
            <w:r w:rsidRPr="00A5486B">
              <w:rPr>
                <w:rFonts w:eastAsia="Times New Roman"/>
                <w:color w:val="000000"/>
              </w:rPr>
              <w:t xml:space="preserve"> going for; however, don’t over season the beef. A burger with just a hint of spice is good</w:t>
            </w:r>
            <w:ins w:id="212" w:author="Author">
              <w:r w:rsidR="002A088F">
                <w:rPr>
                  <w:rFonts w:eastAsia="Times New Roman"/>
                  <w:color w:val="000000"/>
                </w:rPr>
                <w:t xml:space="preserve"> — </w:t>
              </w:r>
            </w:ins>
            <w:del w:id="213" w:author="Author">
              <w:r w:rsidRPr="00A5486B" w:rsidDel="002A088F">
                <w:rPr>
                  <w:rFonts w:eastAsia="Times New Roman"/>
                  <w:color w:val="000000"/>
                </w:rPr>
                <w:delText xml:space="preserve">… </w:delText>
              </w:r>
            </w:del>
            <w:ins w:id="214" w:author="Author">
              <w:r w:rsidR="002A088F">
                <w:rPr>
                  <w:rFonts w:eastAsia="Times New Roman"/>
                  <w:color w:val="000000"/>
                </w:rPr>
                <w:t xml:space="preserve">a </w:t>
              </w:r>
            </w:ins>
            <w:del w:id="215" w:author="Author">
              <w:r w:rsidRPr="00A5486B" w:rsidDel="002A088F">
                <w:rPr>
                  <w:rFonts w:eastAsia="Times New Roman"/>
                  <w:color w:val="000000"/>
                </w:rPr>
                <w:delText xml:space="preserve">A </w:delText>
              </w:r>
            </w:del>
            <w:r w:rsidRPr="00A5486B">
              <w:rPr>
                <w:rFonts w:eastAsia="Times New Roman"/>
                <w:color w:val="000000"/>
              </w:rPr>
              <w:t xml:space="preserve">burger that’s overpowered with spices is not. </w:t>
            </w:r>
          </w:p>
          <w:p w14:paraId="10AE62B2" w14:textId="03F3F109" w:rsidR="00CA6C70" w:rsidRDefault="00CA6C70" w:rsidP="00CA6C70">
            <w:pPr>
              <w:shd w:val="clear" w:color="auto" w:fill="FFFFFF"/>
              <w:spacing w:after="120"/>
              <w:rPr>
                <w:rFonts w:eastAsia="Times New Roman"/>
                <w:color w:val="000000"/>
              </w:rPr>
            </w:pPr>
            <w:r>
              <w:rPr>
                <w:rFonts w:eastAsia="Times New Roman"/>
                <w:color w:val="000000"/>
              </w:rPr>
              <w:t xml:space="preserve">SALT: </w:t>
            </w:r>
            <w:r w:rsidRPr="00A5486B">
              <w:rPr>
                <w:rFonts w:eastAsia="Times New Roman"/>
                <w:color w:val="000000"/>
              </w:rPr>
              <w:t xml:space="preserve"> Mixing salt in with the ground beef is one of the biggest mistakes you can make. The reason you don’t add salt is that salt draws water out of meat and begins to dissolve proteins. This makes the proteins cling together and become springy.</w:t>
            </w:r>
            <w:r>
              <w:rPr>
                <w:rFonts w:eastAsia="Times New Roman"/>
                <w:color w:val="000000"/>
              </w:rPr>
              <w:t xml:space="preserve">  Add</w:t>
            </w:r>
            <w:r w:rsidRPr="00A5486B">
              <w:rPr>
                <w:rFonts w:eastAsia="Times New Roman"/>
                <w:color w:val="000000"/>
              </w:rPr>
              <w:t xml:space="preserve"> salt to the burger just before cooking</w:t>
            </w:r>
            <w:ins w:id="216" w:author="Author">
              <w:r w:rsidR="00B6639D">
                <w:rPr>
                  <w:rFonts w:eastAsia="Times New Roman"/>
                  <w:color w:val="000000"/>
                </w:rPr>
                <w:t>,</w:t>
              </w:r>
            </w:ins>
            <w:r>
              <w:rPr>
                <w:rFonts w:eastAsia="Times New Roman"/>
                <w:color w:val="000000"/>
              </w:rPr>
              <w:t xml:space="preserve"> bring the salt and pepper to the grill with you</w:t>
            </w:r>
            <w:ins w:id="217" w:author="Author">
              <w:r w:rsidR="00B6639D">
                <w:rPr>
                  <w:rFonts w:eastAsia="Times New Roman"/>
                  <w:color w:val="000000"/>
                </w:rPr>
                <w:t>,</w:t>
              </w:r>
            </w:ins>
            <w:r>
              <w:rPr>
                <w:rFonts w:eastAsia="Times New Roman"/>
                <w:color w:val="000000"/>
              </w:rPr>
              <w:t xml:space="preserve"> and add those spices once on the grill.</w:t>
            </w:r>
          </w:p>
          <w:p w14:paraId="0D0CF1C0" w14:textId="2D001AD0" w:rsidR="00CA6C70" w:rsidRPr="00A5486B" w:rsidRDefault="00CA6C70" w:rsidP="00CA6C70">
            <w:pPr>
              <w:shd w:val="clear" w:color="auto" w:fill="FFFFFF"/>
              <w:spacing w:after="120"/>
              <w:rPr>
                <w:rFonts w:eastAsia="Times New Roman"/>
                <w:color w:val="000000"/>
              </w:rPr>
            </w:pPr>
            <w:r w:rsidRPr="00A5486B">
              <w:rPr>
                <w:rFonts w:eastAsia="Times New Roman"/>
                <w:color w:val="000000"/>
              </w:rPr>
              <w:t>SHOULD I LET MY BURGERS REST BEFORE COOKING? No, No, No</w:t>
            </w:r>
            <w:ins w:id="218" w:author="Author">
              <w:r w:rsidR="00B6639D">
                <w:rPr>
                  <w:rFonts w:eastAsia="Times New Roman"/>
                  <w:color w:val="000000"/>
                </w:rPr>
                <w:t xml:space="preserve">. </w:t>
              </w:r>
            </w:ins>
            <w:del w:id="219" w:author="Author">
              <w:r w:rsidRPr="00A5486B" w:rsidDel="00B6639D">
                <w:rPr>
                  <w:rFonts w:eastAsia="Times New Roman"/>
                  <w:color w:val="000000"/>
                </w:rPr>
                <w:delText xml:space="preserve">… </w:delText>
              </w:r>
            </w:del>
            <w:r w:rsidRPr="00A5486B">
              <w:rPr>
                <w:rFonts w:eastAsia="Times New Roman"/>
                <w:color w:val="000000"/>
              </w:rPr>
              <w:t>There are occasions when we will allow a roast to rest on the countertop before placing into a slow</w:t>
            </w:r>
            <w:ins w:id="220" w:author="Author">
              <w:r w:rsidR="001E1132">
                <w:rPr>
                  <w:rFonts w:eastAsia="Times New Roman"/>
                  <w:color w:val="000000"/>
                </w:rPr>
                <w:t xml:space="preserve"> </w:t>
              </w:r>
            </w:ins>
            <w:del w:id="221" w:author="Author">
              <w:r w:rsidRPr="00A5486B" w:rsidDel="001E1132">
                <w:rPr>
                  <w:rFonts w:eastAsia="Times New Roman"/>
                  <w:color w:val="000000"/>
                </w:rPr>
                <w:delText>-</w:delText>
              </w:r>
            </w:del>
            <w:r w:rsidRPr="00A5486B">
              <w:rPr>
                <w:rFonts w:eastAsia="Times New Roman"/>
                <w:color w:val="000000"/>
              </w:rPr>
              <w:t>cooker</w:t>
            </w:r>
            <w:del w:id="222" w:author="Author">
              <w:r w:rsidRPr="00A5486B" w:rsidDel="00B6639D">
                <w:rPr>
                  <w:rFonts w:eastAsia="Times New Roman"/>
                  <w:color w:val="000000"/>
                </w:rPr>
                <w:delText>,</w:delText>
              </w:r>
            </w:del>
            <w:r w:rsidRPr="00A5486B">
              <w:rPr>
                <w:rFonts w:eastAsia="Times New Roman"/>
                <w:color w:val="000000"/>
              </w:rPr>
              <w:t xml:space="preserve"> or into the oven</w:t>
            </w:r>
            <w:del w:id="223" w:author="Author">
              <w:r w:rsidRPr="00A5486B" w:rsidDel="00B6639D">
                <w:rPr>
                  <w:rFonts w:eastAsia="Times New Roman"/>
                  <w:color w:val="000000"/>
                </w:rPr>
                <w:delText>,</w:delText>
              </w:r>
            </w:del>
            <w:r w:rsidRPr="00A5486B">
              <w:rPr>
                <w:rFonts w:eastAsia="Times New Roman"/>
                <w:color w:val="000000"/>
              </w:rPr>
              <w:t xml:space="preserve"> but not ground beef. When you put your burgers out to rest, you are just ringing the dinner bell for bacteria. Keep them nice and cool in the fridge, and when you’re ready to grill or pan fry, take them out and cook them. And</w:t>
            </w:r>
            <w:del w:id="224" w:author="Author">
              <w:r w:rsidRPr="00A5486B" w:rsidDel="00842B22">
                <w:rPr>
                  <w:rFonts w:eastAsia="Times New Roman"/>
                  <w:color w:val="000000"/>
                </w:rPr>
                <w:delText>,</w:delText>
              </w:r>
            </w:del>
            <w:r w:rsidRPr="00A5486B">
              <w:rPr>
                <w:rFonts w:eastAsia="Times New Roman"/>
                <w:color w:val="000000"/>
              </w:rPr>
              <w:t xml:space="preserve"> if you want one, here’s another reason to keep them cold</w:t>
            </w:r>
            <w:ins w:id="225" w:author="Author">
              <w:r w:rsidR="00E54CEC">
                <w:rPr>
                  <w:rFonts w:eastAsia="Times New Roman"/>
                  <w:color w:val="000000"/>
                </w:rPr>
                <w:t>:</w:t>
              </w:r>
            </w:ins>
            <w:del w:id="226" w:author="Author">
              <w:r w:rsidRPr="00A5486B" w:rsidDel="00E54CEC">
                <w:rPr>
                  <w:rFonts w:eastAsia="Times New Roman"/>
                  <w:color w:val="000000"/>
                </w:rPr>
                <w:delText>.</w:delText>
              </w:r>
            </w:del>
            <w:r w:rsidRPr="00A5486B">
              <w:rPr>
                <w:rFonts w:eastAsia="Times New Roman"/>
                <w:color w:val="000000"/>
              </w:rPr>
              <w:t xml:space="preserve"> When the beef hits the hot pan or grill, the coolness will insulate the interior of beef, and slow the cooking process. That way</w:t>
            </w:r>
            <w:ins w:id="227" w:author="Author">
              <w:r w:rsidR="003131F6">
                <w:rPr>
                  <w:rFonts w:eastAsia="Times New Roman"/>
                  <w:color w:val="000000"/>
                </w:rPr>
                <w:t>,</w:t>
              </w:r>
            </w:ins>
            <w:r w:rsidRPr="00A5486B">
              <w:rPr>
                <w:rFonts w:eastAsia="Times New Roman"/>
                <w:color w:val="000000"/>
              </w:rPr>
              <w:t xml:space="preserve"> </w:t>
            </w:r>
            <w:r>
              <w:rPr>
                <w:rFonts w:eastAsia="Times New Roman"/>
                <w:color w:val="000000"/>
              </w:rPr>
              <w:t xml:space="preserve">you </w:t>
            </w:r>
            <w:r w:rsidRPr="00A5486B">
              <w:rPr>
                <w:rFonts w:eastAsia="Times New Roman"/>
                <w:color w:val="000000"/>
              </w:rPr>
              <w:t>can get a nice crisp outside while still having a juicy interior.</w:t>
            </w:r>
          </w:p>
          <w:p w14:paraId="44A3173C" w14:textId="77777777" w:rsidR="00CA6C70" w:rsidRPr="00A5486B" w:rsidRDefault="00CA6C70" w:rsidP="00CA6C70">
            <w:pPr>
              <w:shd w:val="clear" w:color="auto" w:fill="FFFFFF"/>
              <w:spacing w:after="120"/>
              <w:rPr>
                <w:rFonts w:eastAsia="Times New Roman"/>
                <w:color w:val="000000"/>
              </w:rPr>
            </w:pPr>
            <w:r w:rsidRPr="00A5486B">
              <w:rPr>
                <w:rFonts w:eastAsia="Times New Roman"/>
                <w:color w:val="000000"/>
              </w:rPr>
              <w:t>MAKING THE PATTIES The first rule in making the burgers is to handle the beef as little as you can. The more you handle the beef, the tougher the finished product will be.</w:t>
            </w:r>
          </w:p>
          <w:p w14:paraId="3FBF3363" w14:textId="1489E4E7" w:rsidR="00CA6C70" w:rsidRPr="00A5486B" w:rsidRDefault="00CA6C70" w:rsidP="00CA6C70">
            <w:pPr>
              <w:shd w:val="clear" w:color="auto" w:fill="FFFFFF"/>
              <w:spacing w:after="120"/>
              <w:rPr>
                <w:rFonts w:eastAsia="Times New Roman"/>
                <w:color w:val="000000"/>
              </w:rPr>
            </w:pPr>
            <w:r w:rsidRPr="00A5486B">
              <w:rPr>
                <w:rFonts w:eastAsia="Times New Roman"/>
                <w:color w:val="000000"/>
              </w:rPr>
              <w:t>WEIGHT If you are making a standard burger</w:t>
            </w:r>
            <w:del w:id="228" w:author="Author">
              <w:r w:rsidRPr="00A5486B" w:rsidDel="0075231C">
                <w:rPr>
                  <w:rFonts w:eastAsia="Times New Roman"/>
                  <w:color w:val="000000"/>
                </w:rPr>
                <w:delText>,</w:delText>
              </w:r>
            </w:del>
            <w:r w:rsidRPr="00A5486B">
              <w:rPr>
                <w:rFonts w:eastAsia="Times New Roman"/>
                <w:color w:val="000000"/>
              </w:rPr>
              <w:t xml:space="preserve"> using prepackaged hambur</w:t>
            </w:r>
            <w:r>
              <w:rPr>
                <w:rFonts w:eastAsia="Times New Roman"/>
                <w:color w:val="000000"/>
              </w:rPr>
              <w:t xml:space="preserve">ger buns, then around </w:t>
            </w:r>
            <w:ins w:id="229" w:author="Author">
              <w:r w:rsidR="0075231C">
                <w:rPr>
                  <w:rFonts w:eastAsia="Times New Roman"/>
                  <w:color w:val="000000"/>
                </w:rPr>
                <w:t>six</w:t>
              </w:r>
            </w:ins>
            <w:del w:id="230" w:author="Author">
              <w:r w:rsidDel="0075231C">
                <w:rPr>
                  <w:rFonts w:eastAsia="Times New Roman"/>
                  <w:color w:val="000000"/>
                </w:rPr>
                <w:delText>6</w:delText>
              </w:r>
            </w:del>
            <w:r>
              <w:rPr>
                <w:rFonts w:eastAsia="Times New Roman"/>
                <w:color w:val="000000"/>
              </w:rPr>
              <w:t xml:space="preserve"> ounces </w:t>
            </w:r>
            <w:r w:rsidRPr="00A5486B">
              <w:rPr>
                <w:rFonts w:eastAsia="Times New Roman"/>
                <w:color w:val="000000"/>
              </w:rPr>
              <w:t>is a pretty good place to start.</w:t>
            </w:r>
          </w:p>
          <w:p w14:paraId="25232798" w14:textId="77777777" w:rsidR="00CA6C70" w:rsidRDefault="00CA6C70" w:rsidP="00CA6C70">
            <w:pPr>
              <w:shd w:val="clear" w:color="auto" w:fill="FFFFFF"/>
              <w:spacing w:after="120"/>
              <w:rPr>
                <w:rFonts w:eastAsia="Times New Roman"/>
                <w:color w:val="000000"/>
              </w:rPr>
            </w:pPr>
            <w:r w:rsidRPr="00A5486B">
              <w:rPr>
                <w:rFonts w:eastAsia="Times New Roman"/>
                <w:color w:val="000000"/>
              </w:rPr>
              <w:t> FORMING Since there will be some shrinkage during the cooking process, form the beef into a patty</w:t>
            </w:r>
            <w:del w:id="231" w:author="Author">
              <w:r w:rsidRPr="00A5486B" w:rsidDel="0075231C">
                <w:rPr>
                  <w:rFonts w:eastAsia="Times New Roman"/>
                  <w:color w:val="000000"/>
                </w:rPr>
                <w:delText>,</w:delText>
              </w:r>
            </w:del>
            <w:r w:rsidRPr="00A5486B">
              <w:rPr>
                <w:rFonts w:eastAsia="Times New Roman"/>
                <w:color w:val="000000"/>
              </w:rPr>
              <w:t xml:space="preserve"> slightly larger than the bun size</w:t>
            </w:r>
            <w:del w:id="232" w:author="Author">
              <w:r w:rsidRPr="00A5486B" w:rsidDel="0075231C">
                <w:rPr>
                  <w:rFonts w:eastAsia="Times New Roman"/>
                  <w:color w:val="000000"/>
                </w:rPr>
                <w:delText>,</w:delText>
              </w:r>
            </w:del>
            <w:r w:rsidRPr="00A5486B">
              <w:rPr>
                <w:rFonts w:eastAsia="Times New Roman"/>
                <w:color w:val="000000"/>
              </w:rPr>
              <w:t xml:space="preserve"> and use your thumb to make an indentation in the middle of the patty. As the burger cooks</w:t>
            </w:r>
            <w:del w:id="233" w:author="Author">
              <w:r w:rsidRPr="00A5486B" w:rsidDel="0075231C">
                <w:rPr>
                  <w:rFonts w:eastAsia="Times New Roman"/>
                  <w:color w:val="000000"/>
                </w:rPr>
                <w:delText>,</w:delText>
              </w:r>
            </w:del>
            <w:r w:rsidRPr="00A5486B">
              <w:rPr>
                <w:rFonts w:eastAsia="Times New Roman"/>
                <w:color w:val="000000"/>
              </w:rPr>
              <w:t xml:space="preserve"> and begins to shrink, the indentation will begin filling in, and prevent the burger from “doming.”</w:t>
            </w:r>
          </w:p>
          <w:p w14:paraId="50B2C8C3" w14:textId="77777777" w:rsidR="00CA6C70" w:rsidRPr="00A5486B" w:rsidRDefault="00CA6C70" w:rsidP="00CA6C70">
            <w:pPr>
              <w:shd w:val="clear" w:color="auto" w:fill="FFFFFF"/>
              <w:spacing w:after="120"/>
              <w:rPr>
                <w:rFonts w:eastAsia="Times New Roman"/>
                <w:color w:val="000000"/>
              </w:rPr>
            </w:pPr>
            <w:r w:rsidRPr="00A5486B">
              <w:rPr>
                <w:rFonts w:eastAsia="Times New Roman"/>
                <w:color w:val="000000"/>
              </w:rPr>
              <w:lastRenderedPageBreak/>
              <w:t>KEEP THEM COOL After forming the patties, return them to the fridge until ready to cook.</w:t>
            </w:r>
          </w:p>
          <w:p w14:paraId="75CCB2CF" w14:textId="77777777" w:rsidR="00CA6C70" w:rsidRDefault="00CA6C70" w:rsidP="00CA6C70">
            <w:pPr>
              <w:shd w:val="clear" w:color="auto" w:fill="FFFFFF"/>
              <w:spacing w:after="120"/>
              <w:rPr>
                <w:rFonts w:eastAsia="Times New Roman"/>
                <w:color w:val="000000"/>
              </w:rPr>
            </w:pPr>
            <w:r>
              <w:rPr>
                <w:rFonts w:eastAsia="Times New Roman"/>
                <w:color w:val="000000"/>
              </w:rPr>
              <w:t>Have each student pat out their burgers and add whatever spices they would like.</w:t>
            </w:r>
          </w:p>
          <w:p w14:paraId="48F4A476" w14:textId="77777777" w:rsidR="00CA6C70" w:rsidRPr="00CA6C70" w:rsidRDefault="00CA6C70" w:rsidP="00CA6C70"/>
          <w:p w14:paraId="6C56270B" w14:textId="77777777" w:rsidR="006A6D64" w:rsidRDefault="00CA6C70" w:rsidP="006A6D64">
            <w:pPr>
              <w:pStyle w:val="Heading2"/>
              <w:outlineLvl w:val="1"/>
            </w:pPr>
            <w:r>
              <w:t xml:space="preserve">Prepping the </w:t>
            </w:r>
            <w:r w:rsidR="006A6D64">
              <w:t>Grill</w:t>
            </w:r>
          </w:p>
          <w:p w14:paraId="4024CB94" w14:textId="194C3BE2" w:rsidR="00CA6C70" w:rsidRDefault="00CA6C70" w:rsidP="00CA6C70">
            <w:pPr>
              <w:shd w:val="clear" w:color="auto" w:fill="FFFFFF"/>
              <w:spacing w:after="120"/>
              <w:rPr>
                <w:rFonts w:eastAsia="Times New Roman"/>
                <w:color w:val="000000"/>
              </w:rPr>
            </w:pPr>
            <w:r w:rsidRPr="00A5486B">
              <w:rPr>
                <w:rFonts w:eastAsia="Times New Roman"/>
                <w:color w:val="000000"/>
              </w:rPr>
              <w:t>Your grill should be clean, and it should be at the right temperature. If the grill is too hot, you will burn the outside of the burger</w:t>
            </w:r>
            <w:del w:id="234" w:author="Author">
              <w:r w:rsidRPr="00A5486B" w:rsidDel="00541990">
                <w:rPr>
                  <w:rFonts w:eastAsia="Times New Roman"/>
                  <w:color w:val="000000"/>
                </w:rPr>
                <w:delText>,</w:delText>
              </w:r>
            </w:del>
            <w:r w:rsidRPr="00A5486B">
              <w:rPr>
                <w:rFonts w:eastAsia="Times New Roman"/>
                <w:color w:val="000000"/>
              </w:rPr>
              <w:t xml:space="preserve"> before the inside is cooked; if it’s too cold</w:t>
            </w:r>
            <w:ins w:id="235" w:author="Author">
              <w:r w:rsidR="00541990">
                <w:rPr>
                  <w:rFonts w:eastAsia="Times New Roman"/>
                  <w:color w:val="000000"/>
                </w:rPr>
                <w:t>,</w:t>
              </w:r>
            </w:ins>
            <w:r w:rsidRPr="00A5486B">
              <w:rPr>
                <w:rFonts w:eastAsia="Times New Roman"/>
                <w:color w:val="000000"/>
              </w:rPr>
              <w:t xml:space="preserve"> they won’t release from the grill, and they will most likely turn out dry. Before heating up the grill, hit the grate with a wire brush to knock off any leftover burned bits from the last BBQ session. </w:t>
            </w:r>
            <w:r>
              <w:rPr>
                <w:rFonts w:eastAsia="Times New Roman"/>
                <w:color w:val="000000"/>
              </w:rPr>
              <w:t xml:space="preserve">One of the best ways to grill is to use </w:t>
            </w:r>
            <w:r w:rsidRPr="00A5486B">
              <w:rPr>
                <w:rFonts w:eastAsia="Times New Roman"/>
                <w:color w:val="000000"/>
              </w:rPr>
              <w:t xml:space="preserve">a </w:t>
            </w:r>
            <w:ins w:id="236" w:author="Author">
              <w:r w:rsidR="00541990">
                <w:rPr>
                  <w:rFonts w:eastAsia="Times New Roman"/>
                  <w:color w:val="000000"/>
                </w:rPr>
                <w:t>two</w:t>
              </w:r>
            </w:ins>
            <w:del w:id="237" w:author="Author">
              <w:r w:rsidRPr="00A5486B" w:rsidDel="00541990">
                <w:rPr>
                  <w:rFonts w:eastAsia="Times New Roman"/>
                  <w:color w:val="000000"/>
                </w:rPr>
                <w:delText>2</w:delText>
              </w:r>
            </w:del>
            <w:r w:rsidRPr="00A5486B">
              <w:rPr>
                <w:rFonts w:eastAsia="Times New Roman"/>
                <w:color w:val="000000"/>
              </w:rPr>
              <w:t>-zone system</w:t>
            </w:r>
            <w:ins w:id="238" w:author="Author">
              <w:r w:rsidR="00541990">
                <w:rPr>
                  <w:rFonts w:eastAsia="Times New Roman"/>
                  <w:color w:val="000000"/>
                </w:rPr>
                <w:t>:</w:t>
              </w:r>
            </w:ins>
            <w:del w:id="239" w:author="Author">
              <w:r w:rsidRPr="00A5486B" w:rsidDel="00541990">
                <w:rPr>
                  <w:rFonts w:eastAsia="Times New Roman"/>
                  <w:color w:val="000000"/>
                </w:rPr>
                <w:delText>.</w:delText>
              </w:r>
            </w:del>
            <w:r w:rsidRPr="00A5486B">
              <w:rPr>
                <w:rFonts w:eastAsia="Times New Roman"/>
                <w:color w:val="000000"/>
              </w:rPr>
              <w:t xml:space="preserve"> </w:t>
            </w:r>
            <w:ins w:id="240" w:author="Author">
              <w:r w:rsidR="00541990">
                <w:rPr>
                  <w:rFonts w:eastAsia="Times New Roman"/>
                  <w:color w:val="000000"/>
                </w:rPr>
                <w:t>o</w:t>
              </w:r>
            </w:ins>
            <w:del w:id="241" w:author="Author">
              <w:r w:rsidRPr="00A5486B" w:rsidDel="00541990">
                <w:rPr>
                  <w:rFonts w:eastAsia="Times New Roman"/>
                  <w:color w:val="000000"/>
                </w:rPr>
                <w:delText>O</w:delText>
              </w:r>
            </w:del>
            <w:r w:rsidRPr="00A5486B">
              <w:rPr>
                <w:rFonts w:eastAsia="Times New Roman"/>
                <w:color w:val="000000"/>
              </w:rPr>
              <w:t>ne side of the grill is screaming hot, and the other half is lower in temperature. If you are using coals, one side will have more coals than the other</w:t>
            </w:r>
            <w:ins w:id="242" w:author="Author">
              <w:r w:rsidR="00541990">
                <w:rPr>
                  <w:rFonts w:eastAsia="Times New Roman"/>
                  <w:color w:val="000000"/>
                </w:rPr>
                <w:t>;</w:t>
              </w:r>
            </w:ins>
            <w:del w:id="243" w:author="Author">
              <w:r w:rsidRPr="00A5486B" w:rsidDel="00541990">
                <w:rPr>
                  <w:rFonts w:eastAsia="Times New Roman"/>
                  <w:color w:val="000000"/>
                </w:rPr>
                <w:delText>,</w:delText>
              </w:r>
            </w:del>
            <w:r w:rsidRPr="00A5486B">
              <w:rPr>
                <w:rFonts w:eastAsia="Times New Roman"/>
                <w:color w:val="000000"/>
              </w:rPr>
              <w:t xml:space="preserve"> if you are using gas, turn the burners down on one side. The hot side of the grill should be around 450</w:t>
            </w:r>
            <w:ins w:id="244" w:author="Author">
              <w:r w:rsidR="00541990">
                <w:t>°</w:t>
              </w:r>
              <w:r w:rsidR="00541990">
                <w:rPr>
                  <w:rFonts w:eastAsia="Times New Roman"/>
                  <w:color w:val="000000"/>
                </w:rPr>
                <w:t xml:space="preserve"> F</w:t>
              </w:r>
            </w:ins>
            <w:del w:id="245" w:author="Author">
              <w:r w:rsidRPr="00A5486B" w:rsidDel="00541990">
                <w:rPr>
                  <w:rFonts w:eastAsia="Times New Roman"/>
                  <w:color w:val="000000"/>
                </w:rPr>
                <w:delText>f</w:delText>
              </w:r>
            </w:del>
            <w:r w:rsidRPr="00A5486B">
              <w:rPr>
                <w:rFonts w:eastAsia="Times New Roman"/>
                <w:color w:val="000000"/>
              </w:rPr>
              <w:t xml:space="preserve"> (230</w:t>
            </w:r>
            <w:ins w:id="246" w:author="Author">
              <w:r w:rsidR="00541990">
                <w:t>°</w:t>
              </w:r>
              <w:r w:rsidR="00541990">
                <w:rPr>
                  <w:rFonts w:eastAsia="Times New Roman"/>
                  <w:color w:val="000000"/>
                </w:rPr>
                <w:t xml:space="preserve"> C</w:t>
              </w:r>
            </w:ins>
            <w:del w:id="247" w:author="Author">
              <w:r w:rsidRPr="00A5486B" w:rsidDel="00541990">
                <w:rPr>
                  <w:rFonts w:eastAsia="Times New Roman"/>
                  <w:color w:val="000000"/>
                </w:rPr>
                <w:delText>c</w:delText>
              </w:r>
            </w:del>
            <w:r w:rsidRPr="00A5486B">
              <w:rPr>
                <w:rFonts w:eastAsia="Times New Roman"/>
                <w:color w:val="000000"/>
              </w:rPr>
              <w:t>), and the cooler side should be around 300</w:t>
            </w:r>
            <w:ins w:id="248" w:author="Author">
              <w:r w:rsidR="00541990">
                <w:t>°</w:t>
              </w:r>
              <w:r w:rsidR="00541990">
                <w:rPr>
                  <w:rFonts w:eastAsia="Times New Roman"/>
                  <w:color w:val="000000"/>
                </w:rPr>
                <w:t xml:space="preserve"> F</w:t>
              </w:r>
            </w:ins>
            <w:del w:id="249" w:author="Author">
              <w:r w:rsidRPr="00A5486B" w:rsidDel="00541990">
                <w:rPr>
                  <w:rFonts w:eastAsia="Times New Roman"/>
                  <w:color w:val="000000"/>
                </w:rPr>
                <w:delText>f</w:delText>
              </w:r>
            </w:del>
            <w:r w:rsidRPr="00A5486B">
              <w:rPr>
                <w:rFonts w:eastAsia="Times New Roman"/>
                <w:color w:val="000000"/>
              </w:rPr>
              <w:t xml:space="preserve"> (150</w:t>
            </w:r>
            <w:ins w:id="250" w:author="Author">
              <w:r w:rsidR="00541990">
                <w:t>°</w:t>
              </w:r>
              <w:r w:rsidR="00541990">
                <w:rPr>
                  <w:rFonts w:eastAsia="Times New Roman"/>
                  <w:color w:val="000000"/>
                </w:rPr>
                <w:t>C</w:t>
              </w:r>
            </w:ins>
            <w:del w:id="251" w:author="Author">
              <w:r w:rsidRPr="00A5486B" w:rsidDel="00541990">
                <w:rPr>
                  <w:rFonts w:eastAsia="Times New Roman"/>
                  <w:color w:val="000000"/>
                </w:rPr>
                <w:delText>c</w:delText>
              </w:r>
            </w:del>
            <w:r w:rsidRPr="00A5486B">
              <w:rPr>
                <w:rFonts w:eastAsia="Times New Roman"/>
                <w:color w:val="000000"/>
              </w:rPr>
              <w:t xml:space="preserve">). To test this out, if you hold your hand over the hot side, you should only be able to keep it there for around </w:t>
            </w:r>
            <w:ins w:id="252" w:author="Author">
              <w:r w:rsidR="00541990">
                <w:rPr>
                  <w:rFonts w:eastAsia="Times New Roman"/>
                  <w:color w:val="000000"/>
                </w:rPr>
                <w:t>one</w:t>
              </w:r>
            </w:ins>
            <w:del w:id="253" w:author="Author">
              <w:r w:rsidRPr="00A5486B" w:rsidDel="00541990">
                <w:rPr>
                  <w:rFonts w:eastAsia="Times New Roman"/>
                  <w:color w:val="000000"/>
                </w:rPr>
                <w:delText>1</w:delText>
              </w:r>
            </w:del>
            <w:r w:rsidRPr="00A5486B">
              <w:rPr>
                <w:rFonts w:eastAsia="Times New Roman"/>
                <w:color w:val="000000"/>
              </w:rPr>
              <w:t xml:space="preserve"> second. The cooler side does not have to be so exact; it should be hot, but not screaming hot. Once the grill is hot, wad up a paper towel, dip it in some veggie oil, and run it over the grate. You might get a flair up from the dripping oil, but that’s okay; it will go away. You now have a stick-free grate.</w:t>
            </w:r>
          </w:p>
          <w:p w14:paraId="5EA2CCE6" w14:textId="77777777" w:rsidR="000E3944" w:rsidRDefault="000E3944" w:rsidP="00CA6C70">
            <w:pPr>
              <w:shd w:val="clear" w:color="auto" w:fill="FFFFFF"/>
              <w:spacing w:after="120"/>
              <w:rPr>
                <w:rFonts w:eastAsia="Times New Roman"/>
                <w:color w:val="000000"/>
              </w:rPr>
            </w:pPr>
            <w:r w:rsidRPr="00B67204">
              <w:rPr>
                <w:noProof/>
              </w:rPr>
              <w:drawing>
                <wp:inline distT="0" distB="0" distL="0" distR="0" wp14:anchorId="6C951CFC" wp14:editId="2F85E33D">
                  <wp:extent cx="2323985" cy="1682885"/>
                  <wp:effectExtent l="0" t="0" r="635" b="0"/>
                  <wp:docPr id="16" name="Picture 16" descr="The Two-Zone 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Two-Zone Fi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041" cy="1694511"/>
                          </a:xfrm>
                          <a:prstGeom prst="rect">
                            <a:avLst/>
                          </a:prstGeom>
                          <a:noFill/>
                          <a:ln>
                            <a:noFill/>
                          </a:ln>
                        </pic:spPr>
                      </pic:pic>
                    </a:graphicData>
                  </a:graphic>
                </wp:inline>
              </w:drawing>
            </w:r>
          </w:p>
          <w:p w14:paraId="269B6F1E" w14:textId="1E54A984" w:rsidR="000E3944" w:rsidRDefault="000E3944" w:rsidP="00CA6C70">
            <w:pPr>
              <w:shd w:val="clear" w:color="auto" w:fill="FFFFFF"/>
              <w:spacing w:after="120"/>
              <w:rPr>
                <w:rFonts w:eastAsia="Times New Roman"/>
                <w:color w:val="000000"/>
              </w:rPr>
            </w:pPr>
            <w:r w:rsidRPr="00254395">
              <w:rPr>
                <w:rFonts w:eastAsia="Times New Roman"/>
                <w:b/>
                <w:color w:val="000000"/>
              </w:rPr>
              <w:t>Do:</w:t>
            </w:r>
            <w:r>
              <w:rPr>
                <w:rFonts w:eastAsia="Times New Roman"/>
                <w:color w:val="000000"/>
              </w:rPr>
              <w:t xml:space="preserve"> Take the students outside and have them pour their coals out and try to form the two-zone fire as pictured above.  They will also want to make sure that their grill grates are clean.  Once they have the fire set up, put the grate on</w:t>
            </w:r>
            <w:ins w:id="254" w:author="Author">
              <w:r w:rsidR="006567C6">
                <w:rPr>
                  <w:rFonts w:eastAsia="Times New Roman"/>
                  <w:color w:val="000000"/>
                </w:rPr>
                <w:t>,</w:t>
              </w:r>
            </w:ins>
            <w:r>
              <w:rPr>
                <w:rFonts w:eastAsia="Times New Roman"/>
                <w:color w:val="000000"/>
              </w:rPr>
              <w:t xml:space="preserve"> and then go</w:t>
            </w:r>
            <w:del w:id="255" w:author="Author">
              <w:r w:rsidDel="006567C6">
                <w:rPr>
                  <w:rFonts w:eastAsia="Times New Roman"/>
                  <w:color w:val="000000"/>
                </w:rPr>
                <w:delText xml:space="preserve"> and</w:delText>
              </w:r>
            </w:del>
            <w:r>
              <w:rPr>
                <w:rFonts w:eastAsia="Times New Roman"/>
                <w:color w:val="000000"/>
              </w:rPr>
              <w:t xml:space="preserve"> get the beef.</w:t>
            </w:r>
          </w:p>
          <w:p w14:paraId="3402AA64" w14:textId="77777777" w:rsidR="000E3944" w:rsidRDefault="000E3944" w:rsidP="00CA6C70">
            <w:pPr>
              <w:shd w:val="clear" w:color="auto" w:fill="FFFFFF"/>
              <w:spacing w:after="120"/>
              <w:rPr>
                <w:rFonts w:eastAsia="Times New Roman"/>
                <w:color w:val="000000"/>
              </w:rPr>
            </w:pPr>
          </w:p>
          <w:p w14:paraId="654F85A8" w14:textId="77777777" w:rsidR="000E3944" w:rsidRDefault="000E3944" w:rsidP="000E3944">
            <w:pPr>
              <w:pStyle w:val="Heading2"/>
              <w:outlineLvl w:val="1"/>
            </w:pPr>
            <w:r>
              <w:t>Cooking the Burgers</w:t>
            </w:r>
          </w:p>
          <w:p w14:paraId="36C77B3D" w14:textId="343E6A8B" w:rsidR="000E3944" w:rsidRPr="00A5486B" w:rsidRDefault="000E3944" w:rsidP="000E3944">
            <w:pPr>
              <w:shd w:val="clear" w:color="auto" w:fill="FFFFFF"/>
              <w:spacing w:after="120"/>
              <w:rPr>
                <w:rFonts w:eastAsia="Times New Roman"/>
                <w:color w:val="000000"/>
              </w:rPr>
            </w:pPr>
            <w:r w:rsidRPr="00A5486B">
              <w:rPr>
                <w:rFonts w:eastAsia="Times New Roman"/>
                <w:color w:val="000000"/>
              </w:rPr>
              <w:t xml:space="preserve">You want the indented side of the burger to be on top, so flip to the other side, season with salt </w:t>
            </w:r>
            <w:ins w:id="256" w:author="Author">
              <w:r w:rsidR="00ED58D5">
                <w:rPr>
                  <w:rFonts w:eastAsia="Times New Roman"/>
                  <w:color w:val="000000"/>
                </w:rPr>
                <w:t>and</w:t>
              </w:r>
            </w:ins>
            <w:del w:id="257" w:author="Author">
              <w:r w:rsidRPr="00A5486B" w:rsidDel="00ED58D5">
                <w:rPr>
                  <w:rFonts w:eastAsia="Times New Roman"/>
                  <w:color w:val="000000"/>
                </w:rPr>
                <w:delText>&amp;</w:delText>
              </w:r>
            </w:del>
            <w:r w:rsidRPr="00A5486B">
              <w:rPr>
                <w:rFonts w:eastAsia="Times New Roman"/>
                <w:color w:val="000000"/>
              </w:rPr>
              <w:t xml:space="preserve"> pepper (if using)</w:t>
            </w:r>
            <w:ins w:id="258" w:author="Author">
              <w:r w:rsidR="005351A4">
                <w:rPr>
                  <w:rFonts w:eastAsia="Times New Roman"/>
                  <w:color w:val="000000"/>
                </w:rPr>
                <w:t>,</w:t>
              </w:r>
            </w:ins>
            <w:r w:rsidRPr="00A5486B">
              <w:rPr>
                <w:rFonts w:eastAsia="Times New Roman"/>
                <w:color w:val="000000"/>
              </w:rPr>
              <w:t xml:space="preserve"> and then place the seasoned side on the hot grill. Lay the burgers on the </w:t>
            </w:r>
            <w:r w:rsidRPr="00A5486B">
              <w:rPr>
                <w:rFonts w:eastAsia="Times New Roman"/>
                <w:color w:val="000000"/>
              </w:rPr>
              <w:lastRenderedPageBreak/>
              <w:t>hot side of the grill</w:t>
            </w:r>
            <w:del w:id="259" w:author="Author">
              <w:r w:rsidRPr="00A5486B" w:rsidDel="005351A4">
                <w:rPr>
                  <w:rFonts w:eastAsia="Times New Roman"/>
                  <w:color w:val="000000"/>
                </w:rPr>
                <w:delText>,</w:delText>
              </w:r>
            </w:del>
            <w:r w:rsidRPr="00A5486B">
              <w:rPr>
                <w:rFonts w:eastAsia="Times New Roman"/>
                <w:color w:val="000000"/>
              </w:rPr>
              <w:t xml:space="preserve"> and allow them to cook</w:t>
            </w:r>
            <w:del w:id="260" w:author="Author">
              <w:r w:rsidRPr="00A5486B" w:rsidDel="005351A4">
                <w:rPr>
                  <w:rFonts w:eastAsia="Times New Roman"/>
                  <w:color w:val="000000"/>
                </w:rPr>
                <w:delText>,</w:delText>
              </w:r>
            </w:del>
            <w:r w:rsidRPr="00A5486B">
              <w:rPr>
                <w:rFonts w:eastAsia="Times New Roman"/>
                <w:color w:val="000000"/>
              </w:rPr>
              <w:t xml:space="preserve"> undisturbed</w:t>
            </w:r>
            <w:del w:id="261" w:author="Author">
              <w:r w:rsidRPr="00A5486B" w:rsidDel="005351A4">
                <w:rPr>
                  <w:rFonts w:eastAsia="Times New Roman"/>
                  <w:color w:val="000000"/>
                </w:rPr>
                <w:delText>,</w:delText>
              </w:r>
            </w:del>
            <w:r w:rsidRPr="00A5486B">
              <w:rPr>
                <w:rFonts w:eastAsia="Times New Roman"/>
                <w:color w:val="000000"/>
              </w:rPr>
              <w:t xml:space="preserve"> for </w:t>
            </w:r>
            <w:ins w:id="262" w:author="Author">
              <w:r w:rsidR="005351A4">
                <w:rPr>
                  <w:rFonts w:eastAsia="Times New Roman"/>
                  <w:color w:val="000000"/>
                </w:rPr>
                <w:t>two</w:t>
              </w:r>
            </w:ins>
            <w:del w:id="263" w:author="Author">
              <w:r w:rsidRPr="00A5486B" w:rsidDel="005351A4">
                <w:rPr>
                  <w:rFonts w:eastAsia="Times New Roman"/>
                  <w:color w:val="000000"/>
                </w:rPr>
                <w:delText>2</w:delText>
              </w:r>
            </w:del>
            <w:r w:rsidRPr="00A5486B">
              <w:rPr>
                <w:rFonts w:eastAsia="Times New Roman"/>
                <w:color w:val="000000"/>
              </w:rPr>
              <w:t xml:space="preserve"> minutes. Then season the top side with salt </w:t>
            </w:r>
            <w:ins w:id="264" w:author="Author">
              <w:r w:rsidR="005351A4">
                <w:rPr>
                  <w:rFonts w:eastAsia="Times New Roman"/>
                  <w:color w:val="000000"/>
                </w:rPr>
                <w:t>and</w:t>
              </w:r>
            </w:ins>
            <w:del w:id="265" w:author="Author">
              <w:r w:rsidRPr="00A5486B" w:rsidDel="005351A4">
                <w:rPr>
                  <w:rFonts w:eastAsia="Times New Roman"/>
                  <w:color w:val="000000"/>
                </w:rPr>
                <w:delText>&amp;</w:delText>
              </w:r>
            </w:del>
            <w:r w:rsidRPr="00A5486B">
              <w:rPr>
                <w:rFonts w:eastAsia="Times New Roman"/>
                <w:color w:val="000000"/>
              </w:rPr>
              <w:t xml:space="preserve"> pepper, flip the burgers, and cook an additional </w:t>
            </w:r>
            <w:ins w:id="266" w:author="Author">
              <w:r w:rsidR="005351A4">
                <w:rPr>
                  <w:rFonts w:eastAsia="Times New Roman"/>
                  <w:color w:val="000000"/>
                </w:rPr>
                <w:t>two</w:t>
              </w:r>
            </w:ins>
            <w:del w:id="267" w:author="Author">
              <w:r w:rsidRPr="00A5486B" w:rsidDel="005351A4">
                <w:rPr>
                  <w:rFonts w:eastAsia="Times New Roman"/>
                  <w:color w:val="000000"/>
                </w:rPr>
                <w:delText>2</w:delText>
              </w:r>
            </w:del>
            <w:r w:rsidRPr="00A5486B">
              <w:rPr>
                <w:rFonts w:eastAsia="Times New Roman"/>
                <w:color w:val="000000"/>
              </w:rPr>
              <w:t xml:space="preserve"> minutes. Move them over to the coo</w:t>
            </w:r>
            <w:r>
              <w:rPr>
                <w:rFonts w:eastAsia="Times New Roman"/>
                <w:color w:val="000000"/>
              </w:rPr>
              <w:t>ler side</w:t>
            </w:r>
            <w:del w:id="268" w:author="Author">
              <w:r w:rsidDel="005351A4">
                <w:rPr>
                  <w:rFonts w:eastAsia="Times New Roman"/>
                  <w:color w:val="000000"/>
                </w:rPr>
                <w:delText>,</w:delText>
              </w:r>
            </w:del>
            <w:r>
              <w:rPr>
                <w:rFonts w:eastAsia="Times New Roman"/>
                <w:color w:val="000000"/>
              </w:rPr>
              <w:t xml:space="preserve"> and continue cooking until it reaches an internal temperature of 160 degrees</w:t>
            </w:r>
            <w:r w:rsidR="00254395">
              <w:rPr>
                <w:rFonts w:eastAsia="Times New Roman"/>
                <w:color w:val="000000"/>
              </w:rPr>
              <w:t>.</w:t>
            </w:r>
          </w:p>
          <w:p w14:paraId="1DCF9AA5" w14:textId="5321686D" w:rsidR="000E3944" w:rsidRPr="00A5486B" w:rsidRDefault="000E3944" w:rsidP="000E3944">
            <w:pPr>
              <w:shd w:val="clear" w:color="auto" w:fill="FFFFFF"/>
              <w:spacing w:after="120"/>
              <w:rPr>
                <w:rFonts w:eastAsia="Times New Roman"/>
                <w:color w:val="000000"/>
              </w:rPr>
            </w:pPr>
            <w:r w:rsidRPr="00A5486B">
              <w:rPr>
                <w:rFonts w:eastAsia="Times New Roman"/>
                <w:color w:val="000000"/>
              </w:rPr>
              <w:t>LEAVE THE BURGERS ALONE Never ever use your spatula to press down on the burgers</w:t>
            </w:r>
            <w:ins w:id="269" w:author="Author">
              <w:r w:rsidR="0042317C">
                <w:rPr>
                  <w:rFonts w:eastAsia="Times New Roman"/>
                  <w:color w:val="000000"/>
                </w:rPr>
                <w:t xml:space="preserve"> — </w:t>
              </w:r>
            </w:ins>
            <w:del w:id="270" w:author="Author">
              <w:r w:rsidRPr="00A5486B" w:rsidDel="0042317C">
                <w:rPr>
                  <w:rFonts w:eastAsia="Times New Roman"/>
                  <w:color w:val="000000"/>
                </w:rPr>
                <w:delText xml:space="preserve">. </w:delText>
              </w:r>
            </w:del>
            <w:ins w:id="271" w:author="Author">
              <w:r w:rsidR="0042317C">
                <w:rPr>
                  <w:rFonts w:eastAsia="Times New Roman"/>
                  <w:color w:val="000000"/>
                </w:rPr>
                <w:t>t</w:t>
              </w:r>
            </w:ins>
            <w:del w:id="272" w:author="Author">
              <w:r w:rsidRPr="00A5486B" w:rsidDel="0042317C">
                <w:rPr>
                  <w:rFonts w:eastAsia="Times New Roman"/>
                  <w:color w:val="000000"/>
                </w:rPr>
                <w:delText>T</w:delText>
              </w:r>
            </w:del>
            <w:r w:rsidRPr="00A5486B">
              <w:rPr>
                <w:rFonts w:eastAsia="Times New Roman"/>
                <w:color w:val="000000"/>
              </w:rPr>
              <w:t>hat</w:t>
            </w:r>
            <w:ins w:id="273" w:author="Author">
              <w:r w:rsidR="0042317C">
                <w:rPr>
                  <w:rFonts w:eastAsia="Times New Roman"/>
                  <w:color w:val="000000"/>
                </w:rPr>
                <w:t>’s</w:t>
              </w:r>
            </w:ins>
            <w:del w:id="274" w:author="Author">
              <w:r w:rsidRPr="00A5486B" w:rsidDel="0042317C">
                <w:rPr>
                  <w:rFonts w:eastAsia="Times New Roman"/>
                  <w:color w:val="000000"/>
                </w:rPr>
                <w:delText>’s</w:delText>
              </w:r>
            </w:del>
            <w:r w:rsidRPr="00A5486B">
              <w:rPr>
                <w:rFonts w:eastAsia="Times New Roman"/>
                <w:color w:val="000000"/>
              </w:rPr>
              <w:t xml:space="preserve"> another rookie mistake. All you are doing is pushing the juices out of the burger</w:t>
            </w:r>
            <w:del w:id="275" w:author="Author">
              <w:r w:rsidRPr="00A5486B" w:rsidDel="0042317C">
                <w:rPr>
                  <w:rFonts w:eastAsia="Times New Roman"/>
                  <w:color w:val="000000"/>
                </w:rPr>
                <w:delText>,</w:delText>
              </w:r>
            </w:del>
            <w:r w:rsidRPr="00A5486B">
              <w:rPr>
                <w:rFonts w:eastAsia="Times New Roman"/>
                <w:color w:val="000000"/>
              </w:rPr>
              <w:t xml:space="preserve"> and dropping them onto the hot coals</w:t>
            </w:r>
            <w:ins w:id="276" w:author="Author">
              <w:r w:rsidR="0042317C">
                <w:rPr>
                  <w:rFonts w:eastAsia="Times New Roman"/>
                  <w:color w:val="000000"/>
                </w:rPr>
                <w:t xml:space="preserve">. </w:t>
              </w:r>
            </w:ins>
            <w:del w:id="277" w:author="Author">
              <w:r w:rsidRPr="00A5486B" w:rsidDel="0042317C">
                <w:rPr>
                  <w:rFonts w:eastAsia="Times New Roman"/>
                  <w:color w:val="000000"/>
                </w:rPr>
                <w:delText xml:space="preserve">…. </w:delText>
              </w:r>
            </w:del>
            <w:r w:rsidRPr="00A5486B">
              <w:rPr>
                <w:rFonts w:eastAsia="Times New Roman"/>
                <w:color w:val="000000"/>
              </w:rPr>
              <w:t>Leave them alone.</w:t>
            </w:r>
          </w:p>
          <w:p w14:paraId="406C6A5B" w14:textId="18DC3FC3" w:rsidR="000E3944" w:rsidRPr="00A5486B" w:rsidRDefault="000E3944" w:rsidP="000E3944">
            <w:pPr>
              <w:shd w:val="clear" w:color="auto" w:fill="FFFFFF"/>
              <w:spacing w:after="120"/>
              <w:rPr>
                <w:rFonts w:eastAsia="Times New Roman"/>
                <w:color w:val="000000"/>
              </w:rPr>
            </w:pPr>
            <w:r w:rsidRPr="00A5486B">
              <w:rPr>
                <w:rFonts w:eastAsia="Times New Roman"/>
                <w:color w:val="000000"/>
              </w:rPr>
              <w:t>WHAT ABOUT THE CHEESE It’s all in the timing. Most people put the cheese on too soon, and it winds up dripping off the burgers and onto the hot coals</w:t>
            </w:r>
            <w:ins w:id="278" w:author="Author">
              <w:r w:rsidR="00B15D0C">
                <w:rPr>
                  <w:rFonts w:eastAsia="Times New Roman"/>
                  <w:color w:val="000000"/>
                </w:rPr>
                <w:t xml:space="preserve"> — </w:t>
              </w:r>
            </w:ins>
            <w:del w:id="279" w:author="Author">
              <w:r w:rsidRPr="00A5486B" w:rsidDel="0042317C">
                <w:rPr>
                  <w:rFonts w:eastAsia="Times New Roman"/>
                  <w:color w:val="000000"/>
                </w:rPr>
                <w:delText xml:space="preserve">… </w:delText>
              </w:r>
            </w:del>
            <w:ins w:id="280" w:author="Author">
              <w:r w:rsidR="00B15D0C">
                <w:rPr>
                  <w:rFonts w:eastAsia="Times New Roman"/>
                  <w:color w:val="000000"/>
                </w:rPr>
                <w:t>what</w:t>
              </w:r>
            </w:ins>
            <w:del w:id="281" w:author="Author">
              <w:r w:rsidRPr="00A5486B" w:rsidDel="00F04608">
                <w:rPr>
                  <w:rFonts w:eastAsia="Times New Roman"/>
                  <w:color w:val="000000"/>
                </w:rPr>
                <w:delText>W</w:delText>
              </w:r>
              <w:r w:rsidRPr="00A5486B" w:rsidDel="00B15D0C">
                <w:rPr>
                  <w:rFonts w:eastAsia="Times New Roman"/>
                  <w:color w:val="000000"/>
                </w:rPr>
                <w:delText>hat</w:delText>
              </w:r>
            </w:del>
            <w:r w:rsidRPr="00A5486B">
              <w:rPr>
                <w:rFonts w:eastAsia="Times New Roman"/>
                <w:color w:val="000000"/>
              </w:rPr>
              <w:t xml:space="preserve"> a waste of good cheese. Add the cheese in the last minute of cooking.</w:t>
            </w:r>
          </w:p>
          <w:p w14:paraId="1A390AAA" w14:textId="0B34B7CE" w:rsidR="00254395" w:rsidRDefault="000E3944" w:rsidP="000E3944">
            <w:pPr>
              <w:shd w:val="clear" w:color="auto" w:fill="FFFFFF"/>
              <w:spacing w:after="120"/>
              <w:rPr>
                <w:rFonts w:eastAsia="Times New Roman"/>
                <w:color w:val="000000"/>
              </w:rPr>
            </w:pPr>
            <w:r w:rsidRPr="00A5486B">
              <w:rPr>
                <w:rFonts w:eastAsia="Times New Roman"/>
                <w:color w:val="000000"/>
              </w:rPr>
              <w:t>SHOULD I COVER THE GRILL WHILE THE BURGERS ARE COOKING? In most case</w:t>
            </w:r>
            <w:ins w:id="282" w:author="Author">
              <w:r w:rsidR="0042317C">
                <w:rPr>
                  <w:rFonts w:eastAsia="Times New Roman"/>
                  <w:color w:val="000000"/>
                </w:rPr>
                <w:t>s</w:t>
              </w:r>
            </w:ins>
            <w:r w:rsidRPr="00A5486B">
              <w:rPr>
                <w:rFonts w:eastAsia="Times New Roman"/>
                <w:color w:val="000000"/>
              </w:rPr>
              <w:t>, the answer to that question is no. When you cover your grill, you are essentially turning it into an oven</w:t>
            </w:r>
            <w:ins w:id="283" w:author="Author">
              <w:r w:rsidR="0042317C">
                <w:rPr>
                  <w:rFonts w:eastAsia="Times New Roman"/>
                  <w:color w:val="000000"/>
                </w:rPr>
                <w:t xml:space="preserve">. </w:t>
              </w:r>
            </w:ins>
            <w:del w:id="284" w:author="Author">
              <w:r w:rsidRPr="00A5486B" w:rsidDel="0042317C">
                <w:rPr>
                  <w:rFonts w:eastAsia="Times New Roman"/>
                  <w:color w:val="000000"/>
                </w:rPr>
                <w:delText xml:space="preserve">… </w:delText>
              </w:r>
            </w:del>
            <w:r w:rsidRPr="00A5486B">
              <w:rPr>
                <w:rFonts w:eastAsia="Times New Roman"/>
                <w:color w:val="000000"/>
              </w:rPr>
              <w:t xml:space="preserve">Are you baking these burgers, or are you grilling them? Burgers are best grilled with the majority of the heat coming from the bottom. When you cover the grill, you are surrounding them with heat. The results of a covered grill will be dryer burgers. </w:t>
            </w:r>
          </w:p>
          <w:p w14:paraId="195ADAED" w14:textId="77777777" w:rsidR="000E3944" w:rsidRPr="00A5486B" w:rsidRDefault="000E3944" w:rsidP="000E3944">
            <w:pPr>
              <w:shd w:val="clear" w:color="auto" w:fill="FFFFFF"/>
              <w:spacing w:after="120"/>
              <w:rPr>
                <w:rFonts w:eastAsia="Times New Roman"/>
                <w:color w:val="000000"/>
              </w:rPr>
            </w:pPr>
            <w:r w:rsidRPr="00A5486B">
              <w:rPr>
                <w:rFonts w:eastAsia="Times New Roman"/>
                <w:color w:val="000000"/>
              </w:rPr>
              <w:t xml:space="preserve">SERVING SUGGESTION Serve as soon as they are cooked. The longer they sit around, the dryer they will become. </w:t>
            </w:r>
          </w:p>
          <w:p w14:paraId="4D8D6E4B" w14:textId="77777777" w:rsidR="000E3944" w:rsidRDefault="00254395" w:rsidP="000E3944">
            <w:r w:rsidRPr="00254395">
              <w:rPr>
                <w:b/>
              </w:rPr>
              <w:t>Do</w:t>
            </w:r>
            <w:r>
              <w:t xml:space="preserve">: </w:t>
            </w:r>
            <w:r w:rsidR="000E3944">
              <w:t>Grill the burgers!</w:t>
            </w:r>
            <w:r>
              <w:t xml:space="preserve"> Eat the burgers!</w:t>
            </w:r>
          </w:p>
          <w:p w14:paraId="45CD15ED" w14:textId="77777777" w:rsidR="000E3944" w:rsidRDefault="000E3944" w:rsidP="000E3944"/>
          <w:p w14:paraId="67CF0767" w14:textId="77777777" w:rsidR="000E3944" w:rsidRDefault="000E3944" w:rsidP="000E3944">
            <w:r w:rsidRPr="00254395">
              <w:rPr>
                <w:b/>
              </w:rPr>
              <w:t>Reflect</w:t>
            </w:r>
            <w:r>
              <w:t>:  What did you like about your burger?</w:t>
            </w:r>
          </w:p>
          <w:p w14:paraId="0C5BE040" w14:textId="007C1E53" w:rsidR="000E3944" w:rsidRDefault="000E3944" w:rsidP="000E3944">
            <w:r>
              <w:t xml:space="preserve">  What would you change about your burger?  </w:t>
            </w:r>
            <w:r w:rsidR="00923CCD">
              <w:t>Pull out the list you made at the beginning of the day and let the students make edits to the list</w:t>
            </w:r>
            <w:ins w:id="285" w:author="Author">
              <w:r w:rsidR="0042317C">
                <w:t>,</w:t>
              </w:r>
            </w:ins>
            <w:r w:rsidR="00923CCD">
              <w:t xml:space="preserve"> based on what they learned throughout the day.</w:t>
            </w:r>
          </w:p>
          <w:p w14:paraId="3BB6A4F5" w14:textId="77777777" w:rsidR="000E3944" w:rsidRDefault="000E3944" w:rsidP="000E3944"/>
          <w:p w14:paraId="68E31D33" w14:textId="55C2C176" w:rsidR="00923CCD" w:rsidRDefault="00923CCD" w:rsidP="000E3944">
            <w:r w:rsidRPr="00254395">
              <w:rPr>
                <w:b/>
              </w:rPr>
              <w:t>Apply</w:t>
            </w:r>
            <w:r>
              <w:t>:  Do a go-round and ask each student to tell one thing that they will do as a result of something they learned today. Give them a few moments to think</w:t>
            </w:r>
            <w:ins w:id="286" w:author="Author">
              <w:r w:rsidR="00DA628C">
                <w:t>,</w:t>
              </w:r>
            </w:ins>
            <w:r>
              <w:t xml:space="preserve"> and then ask for a volunteer to go first. Then go around the room and get responses from everyone. </w:t>
            </w:r>
          </w:p>
          <w:p w14:paraId="6BE41154" w14:textId="77777777" w:rsidR="00923CCD" w:rsidRPr="00A5486B" w:rsidRDefault="00923CCD" w:rsidP="000E3944"/>
          <w:p w14:paraId="2779C19F" w14:textId="77777777" w:rsidR="000E3944" w:rsidRPr="000E3944" w:rsidRDefault="000E3944" w:rsidP="000E3944"/>
          <w:p w14:paraId="0505BF37" w14:textId="77777777" w:rsidR="006A6D64" w:rsidRPr="006A6D64" w:rsidRDefault="006A6D64" w:rsidP="006A6D64"/>
        </w:tc>
        <w:tc>
          <w:tcPr>
            <w:tcW w:w="2250" w:type="dxa"/>
          </w:tcPr>
          <w:p w14:paraId="48855B46" w14:textId="77777777" w:rsidR="00857888" w:rsidRPr="00857888" w:rsidRDefault="00857888" w:rsidP="00857888">
            <w:pPr>
              <w:rPr>
                <w:u w:val="single"/>
              </w:rPr>
            </w:pPr>
            <w:r w:rsidRPr="00857888">
              <w:rPr>
                <w:u w:val="single"/>
              </w:rPr>
              <w:lastRenderedPageBreak/>
              <w:t>Pasture to Plate</w:t>
            </w:r>
          </w:p>
          <w:p w14:paraId="3F0B7268" w14:textId="77777777" w:rsidR="006B6610" w:rsidRDefault="006B6610" w:rsidP="00451DE3">
            <w:pPr>
              <w:pStyle w:val="ListParagraph"/>
              <w:numPr>
                <w:ilvl w:val="0"/>
                <w:numId w:val="27"/>
              </w:numPr>
              <w:ind w:left="342"/>
            </w:pPr>
            <w:r>
              <w:t>Straws</w:t>
            </w:r>
          </w:p>
          <w:p w14:paraId="3530E1CA" w14:textId="70C96B27" w:rsidR="006B6610" w:rsidRDefault="006B6610" w:rsidP="00451DE3">
            <w:pPr>
              <w:pStyle w:val="ListParagraph"/>
              <w:numPr>
                <w:ilvl w:val="0"/>
                <w:numId w:val="27"/>
              </w:numPr>
              <w:ind w:left="342"/>
            </w:pPr>
            <w:r>
              <w:t xml:space="preserve">Dental </w:t>
            </w:r>
            <w:ins w:id="287" w:author="Author">
              <w:r w:rsidR="00DA5BE8">
                <w:t>f</w:t>
              </w:r>
            </w:ins>
            <w:del w:id="288" w:author="Author">
              <w:r w:rsidDel="00DA5BE8">
                <w:delText>F</w:delText>
              </w:r>
            </w:del>
            <w:r>
              <w:t>loss</w:t>
            </w:r>
          </w:p>
          <w:p w14:paraId="2F52CC57" w14:textId="7A20B186" w:rsidR="006B6610" w:rsidRDefault="006B6610" w:rsidP="00451DE3">
            <w:pPr>
              <w:pStyle w:val="ListParagraph"/>
              <w:numPr>
                <w:ilvl w:val="0"/>
                <w:numId w:val="27"/>
              </w:numPr>
              <w:ind w:left="342"/>
            </w:pPr>
            <w:r>
              <w:t xml:space="preserve">Paper </w:t>
            </w:r>
            <w:ins w:id="289" w:author="Author">
              <w:r w:rsidR="00DA5BE8">
                <w:t>c</w:t>
              </w:r>
            </w:ins>
            <w:del w:id="290" w:author="Author">
              <w:r w:rsidDel="00DA5BE8">
                <w:delText>C</w:delText>
              </w:r>
            </w:del>
            <w:r>
              <w:t>lips</w:t>
            </w:r>
          </w:p>
          <w:p w14:paraId="1675E3CC" w14:textId="725545EF" w:rsidR="006B6610" w:rsidRDefault="006B6610" w:rsidP="00451DE3">
            <w:pPr>
              <w:pStyle w:val="ListParagraph"/>
              <w:numPr>
                <w:ilvl w:val="0"/>
                <w:numId w:val="27"/>
              </w:numPr>
              <w:ind w:left="342"/>
            </w:pPr>
            <w:r>
              <w:t xml:space="preserve">Ear </w:t>
            </w:r>
            <w:ins w:id="291" w:author="Author">
              <w:r w:rsidR="00DA5BE8">
                <w:t>t</w:t>
              </w:r>
            </w:ins>
            <w:del w:id="292" w:author="Author">
              <w:r w:rsidDel="00DA5BE8">
                <w:delText>T</w:delText>
              </w:r>
            </w:del>
            <w:r>
              <w:t xml:space="preserve">ag </w:t>
            </w:r>
            <w:ins w:id="293" w:author="Author">
              <w:r w:rsidR="00DA5BE8">
                <w:t>c</w:t>
              </w:r>
            </w:ins>
            <w:del w:id="294" w:author="Author">
              <w:r w:rsidDel="00DA5BE8">
                <w:delText>C</w:delText>
              </w:r>
            </w:del>
            <w:r>
              <w:t>ards (Appendix C)</w:t>
            </w:r>
          </w:p>
          <w:p w14:paraId="43B0D9CF" w14:textId="4C68E267" w:rsidR="006B6610" w:rsidRDefault="006B6610" w:rsidP="006B6610">
            <w:pPr>
              <w:pStyle w:val="ListParagraph"/>
              <w:numPr>
                <w:ilvl w:val="0"/>
                <w:numId w:val="27"/>
              </w:numPr>
              <w:ind w:left="342"/>
            </w:pPr>
            <w:r>
              <w:t xml:space="preserve">Money </w:t>
            </w:r>
            <w:ins w:id="295" w:author="Author">
              <w:r w:rsidR="00DA5BE8">
                <w:t>c</w:t>
              </w:r>
            </w:ins>
            <w:del w:id="296" w:author="Author">
              <w:r w:rsidDel="00DA5BE8">
                <w:delText>C</w:delText>
              </w:r>
            </w:del>
            <w:r>
              <w:t>ards (Appendix D)</w:t>
            </w:r>
          </w:p>
          <w:p w14:paraId="72A0A5B9" w14:textId="6EC25791" w:rsidR="006B6610" w:rsidRDefault="006B6610" w:rsidP="006B6610">
            <w:pPr>
              <w:pStyle w:val="ListParagraph"/>
              <w:numPr>
                <w:ilvl w:val="0"/>
                <w:numId w:val="27"/>
              </w:numPr>
              <w:ind w:left="342"/>
            </w:pPr>
            <w:r>
              <w:t xml:space="preserve">Lifecycle </w:t>
            </w:r>
            <w:ins w:id="297" w:author="Author">
              <w:r w:rsidR="00DA5BE8">
                <w:t>c</w:t>
              </w:r>
            </w:ins>
            <w:del w:id="298" w:author="Author">
              <w:r w:rsidDel="00DA5BE8">
                <w:delText>C</w:delText>
              </w:r>
            </w:del>
            <w:r>
              <w:t>ards (Appendix E)</w:t>
            </w:r>
          </w:p>
          <w:p w14:paraId="1802AE02" w14:textId="04DDD351" w:rsidR="006B6610" w:rsidRDefault="006B6610" w:rsidP="006B6610">
            <w:pPr>
              <w:pStyle w:val="ListParagraph"/>
              <w:numPr>
                <w:ilvl w:val="0"/>
                <w:numId w:val="27"/>
              </w:numPr>
              <w:ind w:left="342"/>
            </w:pPr>
            <w:r>
              <w:t xml:space="preserve">The Beef Lifecycle </w:t>
            </w:r>
            <w:ins w:id="299" w:author="Author">
              <w:r w:rsidR="00DA5BE8">
                <w:t>p</w:t>
              </w:r>
            </w:ins>
            <w:del w:id="300" w:author="Author">
              <w:r w:rsidDel="00DA5BE8">
                <w:delText>P</w:delText>
              </w:r>
            </w:del>
            <w:r>
              <w:t>oster</w:t>
            </w:r>
            <w:r w:rsidR="00D12412">
              <w:t xml:space="preserve"> </w:t>
            </w:r>
            <w:ins w:id="301" w:author="Author">
              <w:r w:rsidR="00DA5BE8">
                <w:t>w</w:t>
              </w:r>
            </w:ins>
            <w:del w:id="302" w:author="Author">
              <w:r w:rsidR="00D12412" w:rsidDel="00DA5BE8">
                <w:delText>W</w:delText>
              </w:r>
            </w:del>
            <w:r w:rsidR="00D12412">
              <w:t>ebsite</w:t>
            </w:r>
            <w:r>
              <w:t xml:space="preserve"> </w:t>
            </w:r>
          </w:p>
          <w:p w14:paraId="39DA49AF" w14:textId="4C0D6FCC" w:rsidR="00857888" w:rsidRPr="00857888" w:rsidRDefault="00857888" w:rsidP="00857888">
            <w:pPr>
              <w:ind w:left="-18"/>
              <w:rPr>
                <w:u w:val="single"/>
              </w:rPr>
            </w:pPr>
            <w:r w:rsidRPr="00857888">
              <w:rPr>
                <w:u w:val="single"/>
              </w:rPr>
              <w:t>Where’s the Beef</w:t>
            </w:r>
            <w:ins w:id="303" w:author="Author">
              <w:r w:rsidR="003B302C">
                <w:rPr>
                  <w:u w:val="single"/>
                </w:rPr>
                <w:t>?</w:t>
              </w:r>
            </w:ins>
          </w:p>
          <w:p w14:paraId="064998F1" w14:textId="76AFA9AE" w:rsidR="006812EF" w:rsidRDefault="00451DE3" w:rsidP="00451DE3">
            <w:pPr>
              <w:pStyle w:val="ListParagraph"/>
              <w:numPr>
                <w:ilvl w:val="0"/>
                <w:numId w:val="27"/>
              </w:numPr>
              <w:ind w:left="342"/>
            </w:pPr>
            <w:r>
              <w:t>Where’</w:t>
            </w:r>
            <w:r w:rsidR="00C6637B">
              <w:t>s</w:t>
            </w:r>
            <w:r>
              <w:t xml:space="preserve"> the </w:t>
            </w:r>
            <w:ins w:id="304" w:author="Author">
              <w:r w:rsidR="00DA5BE8">
                <w:t>B</w:t>
              </w:r>
            </w:ins>
            <w:del w:id="305" w:author="Author">
              <w:r w:rsidDel="00DA5BE8">
                <w:delText>b</w:delText>
              </w:r>
            </w:del>
            <w:r>
              <w:t>eef</w:t>
            </w:r>
            <w:ins w:id="306" w:author="Author">
              <w:r w:rsidR="003B302C">
                <w:t>?</w:t>
              </w:r>
            </w:ins>
            <w:r>
              <w:t xml:space="preserve"> wholesale handout (Appendix </w:t>
            </w:r>
            <w:r w:rsidR="004E3134">
              <w:t>F</w:t>
            </w:r>
            <w:r>
              <w:t>)</w:t>
            </w:r>
          </w:p>
          <w:p w14:paraId="507D0B46" w14:textId="77777777" w:rsidR="00451DE3" w:rsidRDefault="00451DE3" w:rsidP="00451DE3">
            <w:pPr>
              <w:pStyle w:val="ListParagraph"/>
              <w:numPr>
                <w:ilvl w:val="0"/>
                <w:numId w:val="27"/>
              </w:numPr>
              <w:ind w:left="342"/>
            </w:pPr>
            <w:r>
              <w:t>7 different colored pencils or markers for each student.</w:t>
            </w:r>
          </w:p>
          <w:p w14:paraId="68265F55" w14:textId="77777777" w:rsidR="00857888" w:rsidRPr="00857888" w:rsidRDefault="00857888" w:rsidP="00857888">
            <w:pPr>
              <w:ind w:left="-18"/>
              <w:rPr>
                <w:u w:val="single"/>
              </w:rPr>
            </w:pPr>
            <w:r w:rsidRPr="00857888">
              <w:rPr>
                <w:u w:val="single"/>
              </w:rPr>
              <w:t>Labeling Terminology</w:t>
            </w:r>
          </w:p>
          <w:p w14:paraId="23243718" w14:textId="77777777" w:rsidR="00AC3C42" w:rsidRDefault="00C664E3" w:rsidP="00451DE3">
            <w:pPr>
              <w:pStyle w:val="ListParagraph"/>
              <w:numPr>
                <w:ilvl w:val="0"/>
                <w:numId w:val="27"/>
              </w:numPr>
              <w:ind w:left="342"/>
            </w:pPr>
            <w:r>
              <w:lastRenderedPageBreak/>
              <w:t>Projector or TV to watch video</w:t>
            </w:r>
          </w:p>
          <w:p w14:paraId="3F6246D2" w14:textId="77777777" w:rsidR="00C664E3" w:rsidRDefault="001768B0" w:rsidP="00451DE3">
            <w:pPr>
              <w:pStyle w:val="ListParagraph"/>
              <w:numPr>
                <w:ilvl w:val="0"/>
                <w:numId w:val="27"/>
              </w:numPr>
              <w:ind w:left="342"/>
            </w:pPr>
            <w:r>
              <w:t xml:space="preserve">Food label definitions and words (Appendix </w:t>
            </w:r>
            <w:r w:rsidR="004E3134">
              <w:t>G</w:t>
            </w:r>
            <w:r>
              <w:t>)</w:t>
            </w:r>
          </w:p>
          <w:p w14:paraId="3843BB7C" w14:textId="77777777" w:rsidR="00857888" w:rsidRDefault="00857888" w:rsidP="00857888">
            <w:pPr>
              <w:ind w:left="-18"/>
            </w:pPr>
          </w:p>
          <w:p w14:paraId="197C4BAE" w14:textId="77777777" w:rsidR="00857888" w:rsidRPr="00857888" w:rsidRDefault="00857888" w:rsidP="00857888">
            <w:pPr>
              <w:ind w:left="-18"/>
              <w:rPr>
                <w:u w:val="single"/>
              </w:rPr>
            </w:pPr>
            <w:r w:rsidRPr="00857888">
              <w:rPr>
                <w:u w:val="single"/>
              </w:rPr>
              <w:t>What’s on a Label</w:t>
            </w:r>
          </w:p>
          <w:p w14:paraId="50701E90" w14:textId="77777777" w:rsidR="001768B0" w:rsidRDefault="001768B0" w:rsidP="004E3134">
            <w:pPr>
              <w:pStyle w:val="ListParagraph"/>
              <w:numPr>
                <w:ilvl w:val="0"/>
                <w:numId w:val="27"/>
              </w:numPr>
              <w:ind w:left="342"/>
            </w:pPr>
            <w:r>
              <w:t xml:space="preserve">Food label worksheet (Appendix </w:t>
            </w:r>
            <w:r w:rsidR="004E3134">
              <w:t>H</w:t>
            </w:r>
            <w:r>
              <w:t>)</w:t>
            </w:r>
          </w:p>
          <w:p w14:paraId="785157AC" w14:textId="77777777" w:rsidR="00857888" w:rsidRDefault="00857888" w:rsidP="00857888">
            <w:pPr>
              <w:ind w:left="-18"/>
            </w:pPr>
          </w:p>
          <w:p w14:paraId="639D47C2" w14:textId="77777777" w:rsidR="00857888" w:rsidRPr="00857888" w:rsidRDefault="00857888" w:rsidP="00857888">
            <w:pPr>
              <w:ind w:left="-18"/>
              <w:rPr>
                <w:u w:val="single"/>
              </w:rPr>
            </w:pPr>
            <w:r w:rsidRPr="00857888">
              <w:rPr>
                <w:u w:val="single"/>
              </w:rPr>
              <w:t>Food Safety</w:t>
            </w:r>
          </w:p>
          <w:p w14:paraId="23D6DB6F" w14:textId="77777777" w:rsidR="006E5519" w:rsidRDefault="006E5519" w:rsidP="006E5519">
            <w:pPr>
              <w:pStyle w:val="ListParagraph"/>
              <w:numPr>
                <w:ilvl w:val="0"/>
                <w:numId w:val="27"/>
              </w:numPr>
              <w:ind w:left="342"/>
            </w:pPr>
            <w:r>
              <w:t>Play dough</w:t>
            </w:r>
          </w:p>
          <w:p w14:paraId="04ACF1C4" w14:textId="52538980" w:rsidR="006E5519" w:rsidRDefault="006E5519" w:rsidP="006E5519">
            <w:pPr>
              <w:pStyle w:val="ListParagraph"/>
              <w:numPr>
                <w:ilvl w:val="0"/>
                <w:numId w:val="27"/>
              </w:numPr>
              <w:ind w:left="342"/>
            </w:pPr>
            <w:r>
              <w:t>Glo</w:t>
            </w:r>
            <w:ins w:id="307" w:author="Author">
              <w:r w:rsidR="00E13155">
                <w:t xml:space="preserve"> </w:t>
              </w:r>
            </w:ins>
            <w:del w:id="308" w:author="Author">
              <w:r w:rsidDel="00E13155">
                <w:delText>-</w:delText>
              </w:r>
            </w:del>
            <w:ins w:id="309" w:author="Author">
              <w:r w:rsidR="00FC1B01">
                <w:t>G</w:t>
              </w:r>
            </w:ins>
            <w:del w:id="310" w:author="Author">
              <w:r w:rsidDel="00FC1B01">
                <w:delText>g</w:delText>
              </w:r>
            </w:del>
            <w:r>
              <w:t>erm powder</w:t>
            </w:r>
          </w:p>
          <w:p w14:paraId="79C3A7C5" w14:textId="77777777" w:rsidR="006E5519" w:rsidRDefault="006E5519" w:rsidP="006E5519">
            <w:pPr>
              <w:pStyle w:val="ListParagraph"/>
              <w:numPr>
                <w:ilvl w:val="0"/>
                <w:numId w:val="27"/>
              </w:numPr>
              <w:ind w:left="342"/>
            </w:pPr>
            <w:r>
              <w:t>Black</w:t>
            </w:r>
            <w:del w:id="311" w:author="Author">
              <w:r w:rsidDel="00C6703D">
                <w:delText xml:space="preserve"> </w:delText>
              </w:r>
            </w:del>
            <w:r>
              <w:t>light</w:t>
            </w:r>
          </w:p>
          <w:p w14:paraId="620819EA" w14:textId="77777777" w:rsidR="006E5519" w:rsidRDefault="006E5519" w:rsidP="006E5519">
            <w:pPr>
              <w:pStyle w:val="ListParagraph"/>
              <w:numPr>
                <w:ilvl w:val="0"/>
                <w:numId w:val="27"/>
              </w:numPr>
              <w:ind w:left="342"/>
            </w:pPr>
            <w:r>
              <w:t>Cutting board</w:t>
            </w:r>
          </w:p>
          <w:p w14:paraId="6BD70ED5" w14:textId="77777777" w:rsidR="006E5519" w:rsidRDefault="006E5519" w:rsidP="006E5519">
            <w:pPr>
              <w:pStyle w:val="ListParagraph"/>
              <w:numPr>
                <w:ilvl w:val="0"/>
                <w:numId w:val="27"/>
              </w:numPr>
              <w:ind w:left="342"/>
            </w:pPr>
            <w:r>
              <w:t>Skillet</w:t>
            </w:r>
          </w:p>
          <w:p w14:paraId="3460DFA4" w14:textId="272735E0" w:rsidR="006E5519" w:rsidRDefault="006E5519" w:rsidP="006E5519">
            <w:pPr>
              <w:pStyle w:val="ListParagraph"/>
              <w:numPr>
                <w:ilvl w:val="0"/>
                <w:numId w:val="27"/>
              </w:numPr>
              <w:ind w:left="342"/>
            </w:pPr>
            <w:r>
              <w:t xml:space="preserve">Food </w:t>
            </w:r>
            <w:ins w:id="312" w:author="Author">
              <w:r w:rsidR="00DA5BE8">
                <w:t>s</w:t>
              </w:r>
            </w:ins>
            <w:del w:id="313" w:author="Author">
              <w:r w:rsidDel="00DA5BE8">
                <w:delText>S</w:delText>
              </w:r>
            </w:del>
            <w:r>
              <w:t>afety Cards (Appendix I)</w:t>
            </w:r>
          </w:p>
          <w:p w14:paraId="03705D8A" w14:textId="77777777" w:rsidR="00857888" w:rsidRDefault="00857888" w:rsidP="006E5519">
            <w:pPr>
              <w:pStyle w:val="ListParagraph"/>
              <w:numPr>
                <w:ilvl w:val="0"/>
                <w:numId w:val="27"/>
              </w:numPr>
              <w:ind w:left="342"/>
            </w:pPr>
            <w:r>
              <w:t>Meat thermometer</w:t>
            </w:r>
          </w:p>
          <w:p w14:paraId="08C12B23" w14:textId="77777777" w:rsidR="00857888" w:rsidRDefault="00857888" w:rsidP="00857888"/>
          <w:p w14:paraId="75A0936F" w14:textId="77777777" w:rsidR="00857888" w:rsidRDefault="00857888" w:rsidP="00857888">
            <w:pPr>
              <w:rPr>
                <w:u w:val="single"/>
              </w:rPr>
            </w:pPr>
            <w:r w:rsidRPr="00EE1AF6">
              <w:rPr>
                <w:u w:val="single"/>
              </w:rPr>
              <w:t>Grilling Experiment</w:t>
            </w:r>
          </w:p>
          <w:p w14:paraId="2C451298" w14:textId="264AA1F3" w:rsidR="00CC63DC" w:rsidRPr="00833188" w:rsidRDefault="00833188" w:rsidP="00833188">
            <w:pPr>
              <w:pStyle w:val="ListParagraph"/>
              <w:numPr>
                <w:ilvl w:val="0"/>
                <w:numId w:val="40"/>
              </w:numPr>
              <w:rPr>
                <w:u w:val="single"/>
              </w:rPr>
            </w:pPr>
            <w:r>
              <w:t xml:space="preserve">Meat </w:t>
            </w:r>
            <w:ins w:id="314" w:author="Author">
              <w:r w:rsidR="00DA5BE8">
                <w:t>t</w:t>
              </w:r>
            </w:ins>
            <w:del w:id="315" w:author="Author">
              <w:r w:rsidDel="00DA5BE8">
                <w:delText>T</w:delText>
              </w:r>
            </w:del>
            <w:r>
              <w:t>hermometer</w:t>
            </w:r>
          </w:p>
          <w:p w14:paraId="70E72210" w14:textId="77777777" w:rsidR="00833188" w:rsidRPr="00833188" w:rsidRDefault="00833188" w:rsidP="00833188">
            <w:pPr>
              <w:pStyle w:val="ListParagraph"/>
              <w:numPr>
                <w:ilvl w:val="0"/>
                <w:numId w:val="40"/>
              </w:numPr>
              <w:rPr>
                <w:u w:val="single"/>
              </w:rPr>
            </w:pPr>
            <w:r>
              <w:t>Small</w:t>
            </w:r>
            <w:del w:id="316" w:author="Author">
              <w:r w:rsidDel="00163E19">
                <w:delText>,</w:delText>
              </w:r>
            </w:del>
            <w:r>
              <w:t xml:space="preserve"> digital scale (optional)</w:t>
            </w:r>
          </w:p>
          <w:p w14:paraId="6E12BFA3" w14:textId="77777777" w:rsidR="00833188" w:rsidRPr="00833188" w:rsidRDefault="00833188" w:rsidP="00833188">
            <w:pPr>
              <w:pStyle w:val="ListParagraph"/>
              <w:numPr>
                <w:ilvl w:val="0"/>
                <w:numId w:val="40"/>
              </w:numPr>
              <w:rPr>
                <w:u w:val="single"/>
              </w:rPr>
            </w:pPr>
            <w:r>
              <w:t>Wax paper</w:t>
            </w:r>
          </w:p>
          <w:p w14:paraId="604ECBEB" w14:textId="1833BD5F" w:rsidR="00833188" w:rsidRPr="00833188" w:rsidRDefault="00F14C3B" w:rsidP="00833188">
            <w:pPr>
              <w:pStyle w:val="ListParagraph"/>
              <w:numPr>
                <w:ilvl w:val="0"/>
                <w:numId w:val="40"/>
              </w:numPr>
              <w:rPr>
                <w:u w:val="single"/>
              </w:rPr>
            </w:pPr>
            <w:r>
              <w:t xml:space="preserve">Paper </w:t>
            </w:r>
            <w:ins w:id="317" w:author="Author">
              <w:r w:rsidR="00DA5BE8">
                <w:t>p</w:t>
              </w:r>
            </w:ins>
            <w:del w:id="318" w:author="Author">
              <w:r w:rsidDel="00DA5BE8">
                <w:delText>P</w:delText>
              </w:r>
            </w:del>
            <w:r>
              <w:t>lates</w:t>
            </w:r>
          </w:p>
          <w:p w14:paraId="49F1F261" w14:textId="77777777" w:rsidR="00857888" w:rsidRDefault="00857888" w:rsidP="00857888"/>
          <w:p w14:paraId="61EC3E51" w14:textId="77777777" w:rsidR="00857888" w:rsidRPr="00857888" w:rsidRDefault="00857888" w:rsidP="00857888">
            <w:pPr>
              <w:rPr>
                <w:u w:val="single"/>
              </w:rPr>
            </w:pPr>
            <w:r w:rsidRPr="00857888">
              <w:rPr>
                <w:u w:val="single"/>
              </w:rPr>
              <w:t>Starting the Fire</w:t>
            </w:r>
          </w:p>
          <w:p w14:paraId="3F1F836A" w14:textId="77777777" w:rsidR="00857888" w:rsidRDefault="00857888" w:rsidP="00857888">
            <w:pPr>
              <w:pStyle w:val="ListParagraph"/>
              <w:numPr>
                <w:ilvl w:val="0"/>
                <w:numId w:val="32"/>
              </w:numPr>
              <w:ind w:left="342"/>
            </w:pPr>
            <w:r>
              <w:t>Grills (12)</w:t>
            </w:r>
          </w:p>
          <w:p w14:paraId="3701591E" w14:textId="77777777" w:rsidR="00857888" w:rsidRDefault="00857888" w:rsidP="00857888">
            <w:pPr>
              <w:pStyle w:val="ListParagraph"/>
              <w:numPr>
                <w:ilvl w:val="0"/>
                <w:numId w:val="32"/>
              </w:numPr>
              <w:ind w:left="342"/>
            </w:pPr>
            <w:r>
              <w:t>Chimneys (12)</w:t>
            </w:r>
          </w:p>
          <w:p w14:paraId="49C4A50C" w14:textId="77777777" w:rsidR="00857888" w:rsidRDefault="00857888" w:rsidP="00857888">
            <w:pPr>
              <w:pStyle w:val="ListParagraph"/>
              <w:numPr>
                <w:ilvl w:val="0"/>
                <w:numId w:val="32"/>
              </w:numPr>
              <w:ind w:left="342"/>
            </w:pPr>
            <w:r>
              <w:t>Charcoal</w:t>
            </w:r>
          </w:p>
          <w:p w14:paraId="17FC8C56" w14:textId="77777777" w:rsidR="00857888" w:rsidRDefault="00857888" w:rsidP="00857888">
            <w:pPr>
              <w:pStyle w:val="ListParagraph"/>
              <w:numPr>
                <w:ilvl w:val="0"/>
                <w:numId w:val="32"/>
              </w:numPr>
              <w:ind w:left="342"/>
            </w:pPr>
            <w:r>
              <w:t>Newspaper</w:t>
            </w:r>
          </w:p>
          <w:p w14:paraId="4EA083F3" w14:textId="77777777" w:rsidR="00857888" w:rsidRDefault="00857888" w:rsidP="00857888">
            <w:pPr>
              <w:pStyle w:val="ListParagraph"/>
              <w:numPr>
                <w:ilvl w:val="0"/>
                <w:numId w:val="32"/>
              </w:numPr>
              <w:ind w:left="342"/>
            </w:pPr>
            <w:r>
              <w:t>Lighters</w:t>
            </w:r>
          </w:p>
          <w:p w14:paraId="7EF2F0C4" w14:textId="77777777" w:rsidR="00857888" w:rsidRDefault="00857888" w:rsidP="00857888"/>
          <w:p w14:paraId="490B9A32" w14:textId="77777777" w:rsidR="00857888" w:rsidRDefault="00857888" w:rsidP="00857888">
            <w:pPr>
              <w:rPr>
                <w:u w:val="single"/>
              </w:rPr>
            </w:pPr>
            <w:r w:rsidRPr="00857888">
              <w:rPr>
                <w:u w:val="single"/>
              </w:rPr>
              <w:t>Preparing Burgers</w:t>
            </w:r>
          </w:p>
          <w:p w14:paraId="5D2747E7" w14:textId="13F4B40A" w:rsidR="00857888" w:rsidRPr="00857888" w:rsidRDefault="00857888" w:rsidP="00857888">
            <w:pPr>
              <w:pStyle w:val="ListParagraph"/>
              <w:numPr>
                <w:ilvl w:val="0"/>
                <w:numId w:val="33"/>
              </w:numPr>
              <w:ind w:left="252"/>
              <w:rPr>
                <w:u w:val="single"/>
              </w:rPr>
            </w:pPr>
            <w:r>
              <w:t xml:space="preserve">Ground </w:t>
            </w:r>
            <w:ins w:id="319" w:author="Author">
              <w:r w:rsidR="00DA5BE8">
                <w:t>b</w:t>
              </w:r>
            </w:ins>
            <w:del w:id="320" w:author="Author">
              <w:r w:rsidDel="00DA5BE8">
                <w:delText>B</w:delText>
              </w:r>
            </w:del>
            <w:r>
              <w:t>eef (6oz per serving)</w:t>
            </w:r>
          </w:p>
          <w:p w14:paraId="46FE5DA8" w14:textId="77777777" w:rsidR="00857888" w:rsidRPr="00857888" w:rsidRDefault="00857888" w:rsidP="00857888">
            <w:pPr>
              <w:pStyle w:val="ListParagraph"/>
              <w:numPr>
                <w:ilvl w:val="0"/>
                <w:numId w:val="33"/>
              </w:numPr>
              <w:ind w:left="252"/>
              <w:rPr>
                <w:u w:val="single"/>
              </w:rPr>
            </w:pPr>
            <w:r>
              <w:t>Seasonings</w:t>
            </w:r>
          </w:p>
          <w:p w14:paraId="275BCFB9" w14:textId="77777777" w:rsidR="00857888" w:rsidRPr="00857888" w:rsidRDefault="00857888" w:rsidP="00857888">
            <w:pPr>
              <w:pStyle w:val="ListParagraph"/>
              <w:numPr>
                <w:ilvl w:val="0"/>
                <w:numId w:val="33"/>
              </w:numPr>
              <w:ind w:left="252"/>
              <w:rPr>
                <w:u w:val="single"/>
              </w:rPr>
            </w:pPr>
            <w:r>
              <w:t>Recipes (optional)</w:t>
            </w:r>
          </w:p>
          <w:p w14:paraId="083CAFF2" w14:textId="77777777" w:rsidR="00857888" w:rsidRPr="00857888" w:rsidRDefault="00857888" w:rsidP="00857888">
            <w:pPr>
              <w:pStyle w:val="ListParagraph"/>
              <w:numPr>
                <w:ilvl w:val="0"/>
                <w:numId w:val="33"/>
              </w:numPr>
              <w:ind w:left="252"/>
              <w:rPr>
                <w:u w:val="single"/>
              </w:rPr>
            </w:pPr>
            <w:r>
              <w:lastRenderedPageBreak/>
              <w:t>Plates or cutting boards to pat out burgers</w:t>
            </w:r>
          </w:p>
          <w:p w14:paraId="1B36922F" w14:textId="77777777" w:rsidR="00857888" w:rsidRDefault="00857888" w:rsidP="00857888">
            <w:pPr>
              <w:pStyle w:val="ListParagraph"/>
              <w:ind w:left="252"/>
            </w:pPr>
          </w:p>
          <w:p w14:paraId="1792E28E" w14:textId="77777777" w:rsidR="00857888" w:rsidRDefault="00857888" w:rsidP="00857888">
            <w:pPr>
              <w:rPr>
                <w:u w:val="single"/>
              </w:rPr>
            </w:pPr>
            <w:r>
              <w:rPr>
                <w:u w:val="single"/>
              </w:rPr>
              <w:t>Prepping the Grill</w:t>
            </w:r>
          </w:p>
          <w:p w14:paraId="790A0E04" w14:textId="77777777" w:rsidR="00857888" w:rsidRPr="00857888" w:rsidRDefault="00857888" w:rsidP="00857888">
            <w:pPr>
              <w:pStyle w:val="ListParagraph"/>
              <w:numPr>
                <w:ilvl w:val="0"/>
                <w:numId w:val="34"/>
              </w:numPr>
              <w:ind w:left="252"/>
              <w:rPr>
                <w:u w:val="single"/>
              </w:rPr>
            </w:pPr>
            <w:r>
              <w:t>Tongs for moving charcoal</w:t>
            </w:r>
          </w:p>
          <w:p w14:paraId="11C8A4A5" w14:textId="77777777" w:rsidR="00857888" w:rsidRPr="00857888" w:rsidRDefault="00857888" w:rsidP="00857888">
            <w:pPr>
              <w:pStyle w:val="ListParagraph"/>
              <w:numPr>
                <w:ilvl w:val="0"/>
                <w:numId w:val="34"/>
              </w:numPr>
              <w:ind w:left="252"/>
              <w:rPr>
                <w:u w:val="single"/>
              </w:rPr>
            </w:pPr>
            <w:r>
              <w:t>Oven mitts</w:t>
            </w:r>
          </w:p>
          <w:p w14:paraId="596104B6" w14:textId="77777777" w:rsidR="00857888" w:rsidRPr="00857888" w:rsidRDefault="00857888" w:rsidP="00857888">
            <w:pPr>
              <w:pStyle w:val="ListParagraph"/>
              <w:numPr>
                <w:ilvl w:val="0"/>
                <w:numId w:val="34"/>
              </w:numPr>
              <w:ind w:left="252"/>
              <w:rPr>
                <w:u w:val="single"/>
              </w:rPr>
            </w:pPr>
            <w:r>
              <w:t>Grill brush or something to clean grill grate</w:t>
            </w:r>
          </w:p>
          <w:p w14:paraId="79FEB1D9" w14:textId="77777777" w:rsidR="00857888" w:rsidRPr="00857888" w:rsidRDefault="00857888" w:rsidP="00857888">
            <w:pPr>
              <w:pStyle w:val="ListParagraph"/>
              <w:numPr>
                <w:ilvl w:val="0"/>
                <w:numId w:val="34"/>
              </w:numPr>
              <w:ind w:left="252"/>
              <w:rPr>
                <w:u w:val="single"/>
              </w:rPr>
            </w:pPr>
            <w:r>
              <w:t>Grill spray or paper towels with vegetable oil</w:t>
            </w:r>
          </w:p>
          <w:p w14:paraId="3AF9DC13" w14:textId="77777777" w:rsidR="00857888" w:rsidRDefault="00857888" w:rsidP="00857888">
            <w:pPr>
              <w:rPr>
                <w:u w:val="single"/>
              </w:rPr>
            </w:pPr>
          </w:p>
          <w:p w14:paraId="1E7CA3B0" w14:textId="77777777" w:rsidR="00857888" w:rsidRPr="00626FB2" w:rsidRDefault="00857888" w:rsidP="00857888">
            <w:pPr>
              <w:rPr>
                <w:u w:val="single"/>
              </w:rPr>
            </w:pPr>
            <w:r w:rsidRPr="00626FB2">
              <w:rPr>
                <w:u w:val="single"/>
              </w:rPr>
              <w:t>Cooking</w:t>
            </w:r>
            <w:r w:rsidR="00D9629F">
              <w:rPr>
                <w:u w:val="single"/>
              </w:rPr>
              <w:t xml:space="preserve"> (1 per grill)</w:t>
            </w:r>
          </w:p>
          <w:p w14:paraId="2EA06829" w14:textId="77777777" w:rsidR="00857888" w:rsidRPr="00626FB2" w:rsidRDefault="00626FB2" w:rsidP="00626FB2">
            <w:pPr>
              <w:pStyle w:val="ListParagraph"/>
              <w:numPr>
                <w:ilvl w:val="0"/>
                <w:numId w:val="35"/>
              </w:numPr>
              <w:ind w:left="342"/>
              <w:rPr>
                <w:u w:val="single"/>
              </w:rPr>
            </w:pPr>
            <w:r>
              <w:t>Spatula for turning meat</w:t>
            </w:r>
          </w:p>
          <w:p w14:paraId="5AC8C2D6" w14:textId="77777777" w:rsidR="00626FB2" w:rsidRPr="00D9629F" w:rsidRDefault="00626FB2" w:rsidP="00626FB2">
            <w:pPr>
              <w:pStyle w:val="ListParagraph"/>
              <w:numPr>
                <w:ilvl w:val="0"/>
                <w:numId w:val="35"/>
              </w:numPr>
              <w:ind w:left="342"/>
              <w:rPr>
                <w:u w:val="single"/>
              </w:rPr>
            </w:pPr>
            <w:r>
              <w:t>Clean plate to place cooked burger on</w:t>
            </w:r>
          </w:p>
          <w:p w14:paraId="62E772B1" w14:textId="44DFFF62" w:rsidR="00D9629F" w:rsidRPr="00857888" w:rsidRDefault="00D9629F" w:rsidP="00626FB2">
            <w:pPr>
              <w:pStyle w:val="ListParagraph"/>
              <w:numPr>
                <w:ilvl w:val="0"/>
                <w:numId w:val="35"/>
              </w:numPr>
              <w:ind w:left="342"/>
              <w:rPr>
                <w:u w:val="single"/>
              </w:rPr>
            </w:pPr>
            <w:r>
              <w:t xml:space="preserve">Meat </w:t>
            </w:r>
            <w:ins w:id="321" w:author="Author">
              <w:r w:rsidR="001424FA">
                <w:t>t</w:t>
              </w:r>
            </w:ins>
            <w:del w:id="322" w:author="Author">
              <w:r w:rsidDel="001424FA">
                <w:delText>T</w:delText>
              </w:r>
            </w:del>
            <w:r>
              <w:t>hermometers</w:t>
            </w:r>
          </w:p>
          <w:p w14:paraId="6427E02B" w14:textId="77777777" w:rsidR="00857888" w:rsidRDefault="00857888" w:rsidP="00857888">
            <w:pPr>
              <w:rPr>
                <w:u w:val="single"/>
              </w:rPr>
            </w:pPr>
          </w:p>
          <w:p w14:paraId="68CFB2BA" w14:textId="77777777" w:rsidR="00D9629F" w:rsidRDefault="00D9629F" w:rsidP="00857888">
            <w:pPr>
              <w:rPr>
                <w:u w:val="single"/>
              </w:rPr>
            </w:pPr>
          </w:p>
          <w:p w14:paraId="03087300" w14:textId="77777777" w:rsidR="00D9629F" w:rsidRDefault="00D9629F" w:rsidP="00857888">
            <w:pPr>
              <w:rPr>
                <w:u w:val="single"/>
              </w:rPr>
            </w:pPr>
            <w:r>
              <w:rPr>
                <w:u w:val="single"/>
              </w:rPr>
              <w:t>Eating</w:t>
            </w:r>
          </w:p>
          <w:p w14:paraId="763069EA" w14:textId="77777777" w:rsidR="00D9629F" w:rsidRPr="00D9629F" w:rsidRDefault="00D9629F" w:rsidP="00D9629F">
            <w:pPr>
              <w:pStyle w:val="ListParagraph"/>
              <w:numPr>
                <w:ilvl w:val="0"/>
                <w:numId w:val="39"/>
              </w:numPr>
              <w:rPr>
                <w:u w:val="single"/>
              </w:rPr>
            </w:pPr>
            <w:r>
              <w:t>Buns</w:t>
            </w:r>
          </w:p>
          <w:p w14:paraId="3A5C2894" w14:textId="77777777" w:rsidR="00D9629F" w:rsidRPr="00E951BB" w:rsidRDefault="00D9629F" w:rsidP="00D9629F">
            <w:pPr>
              <w:pStyle w:val="ListParagraph"/>
              <w:numPr>
                <w:ilvl w:val="0"/>
                <w:numId w:val="39"/>
              </w:numPr>
              <w:rPr>
                <w:u w:val="single"/>
              </w:rPr>
            </w:pPr>
            <w:r>
              <w:t>Condiments</w:t>
            </w:r>
          </w:p>
          <w:p w14:paraId="7C8D75D3" w14:textId="77777777" w:rsidR="00E951BB" w:rsidRDefault="00E951BB" w:rsidP="00E951BB">
            <w:pPr>
              <w:rPr>
                <w:u w:val="single"/>
              </w:rPr>
            </w:pPr>
          </w:p>
          <w:p w14:paraId="59EE2B78" w14:textId="77777777" w:rsidR="00E951BB" w:rsidRDefault="00E951BB" w:rsidP="00E951BB">
            <w:pPr>
              <w:rPr>
                <w:u w:val="single"/>
              </w:rPr>
            </w:pPr>
          </w:p>
          <w:p w14:paraId="21067256" w14:textId="77777777" w:rsidR="00E951BB" w:rsidRDefault="00E951BB" w:rsidP="00E951BB">
            <w:pPr>
              <w:rPr>
                <w:u w:val="single"/>
              </w:rPr>
            </w:pPr>
          </w:p>
          <w:p w14:paraId="0F5D1B9F" w14:textId="77777777" w:rsidR="00E951BB" w:rsidRDefault="00E951BB" w:rsidP="00E951BB">
            <w:pPr>
              <w:rPr>
                <w:u w:val="single"/>
              </w:rPr>
            </w:pPr>
          </w:p>
          <w:p w14:paraId="01F95617" w14:textId="77777777" w:rsidR="00E951BB" w:rsidRDefault="00E951BB" w:rsidP="00E951BB">
            <w:pPr>
              <w:rPr>
                <w:u w:val="single"/>
              </w:rPr>
            </w:pPr>
          </w:p>
          <w:p w14:paraId="55687417" w14:textId="77777777" w:rsidR="00E951BB" w:rsidRDefault="00E951BB" w:rsidP="00E951BB">
            <w:pPr>
              <w:rPr>
                <w:u w:val="single"/>
              </w:rPr>
            </w:pPr>
          </w:p>
          <w:p w14:paraId="233A77FE" w14:textId="77777777" w:rsidR="00E951BB" w:rsidRDefault="00E951BB" w:rsidP="00E951BB">
            <w:pPr>
              <w:rPr>
                <w:u w:val="single"/>
              </w:rPr>
            </w:pPr>
          </w:p>
          <w:p w14:paraId="151A0964" w14:textId="77777777" w:rsidR="00E951BB" w:rsidRDefault="00E951BB" w:rsidP="00E951BB">
            <w:pPr>
              <w:rPr>
                <w:u w:val="single"/>
              </w:rPr>
            </w:pPr>
          </w:p>
          <w:p w14:paraId="22E70B0F" w14:textId="77777777" w:rsidR="00E951BB" w:rsidRDefault="00E951BB" w:rsidP="00E951BB">
            <w:pPr>
              <w:rPr>
                <w:u w:val="single"/>
              </w:rPr>
            </w:pPr>
          </w:p>
          <w:p w14:paraId="14A00E1A" w14:textId="77777777" w:rsidR="00E951BB" w:rsidRDefault="00E951BB" w:rsidP="00E951BB">
            <w:pPr>
              <w:rPr>
                <w:u w:val="single"/>
              </w:rPr>
            </w:pPr>
          </w:p>
          <w:p w14:paraId="5B49B224" w14:textId="77777777" w:rsidR="00E951BB" w:rsidRDefault="00E951BB" w:rsidP="00E951BB">
            <w:pPr>
              <w:rPr>
                <w:u w:val="single"/>
              </w:rPr>
            </w:pPr>
          </w:p>
          <w:p w14:paraId="3543FFD9" w14:textId="77777777" w:rsidR="00E951BB" w:rsidRDefault="00E951BB" w:rsidP="00E951BB">
            <w:pPr>
              <w:rPr>
                <w:u w:val="single"/>
              </w:rPr>
            </w:pPr>
          </w:p>
          <w:p w14:paraId="0CBAE979" w14:textId="77777777" w:rsidR="00E951BB" w:rsidRDefault="00E951BB" w:rsidP="00E951BB">
            <w:pPr>
              <w:rPr>
                <w:u w:val="single"/>
              </w:rPr>
            </w:pPr>
          </w:p>
          <w:p w14:paraId="799B7EED" w14:textId="77777777" w:rsidR="00E951BB" w:rsidRDefault="00E951BB" w:rsidP="00E951BB">
            <w:pPr>
              <w:rPr>
                <w:u w:val="single"/>
              </w:rPr>
            </w:pPr>
          </w:p>
          <w:p w14:paraId="5D613E3C" w14:textId="77777777" w:rsidR="00E951BB" w:rsidRDefault="00E951BB" w:rsidP="00E951BB">
            <w:pPr>
              <w:rPr>
                <w:u w:val="single"/>
              </w:rPr>
            </w:pPr>
          </w:p>
          <w:p w14:paraId="769D729D" w14:textId="77777777" w:rsidR="00E951BB" w:rsidRDefault="00E951BB" w:rsidP="00E951BB">
            <w:pPr>
              <w:rPr>
                <w:u w:val="single"/>
              </w:rPr>
            </w:pPr>
          </w:p>
          <w:p w14:paraId="1142E3AE" w14:textId="77777777" w:rsidR="00E951BB" w:rsidRDefault="00E951BB" w:rsidP="00E951BB">
            <w:pPr>
              <w:rPr>
                <w:u w:val="single"/>
              </w:rPr>
            </w:pPr>
          </w:p>
          <w:p w14:paraId="4E253A64" w14:textId="77777777" w:rsidR="00E951BB" w:rsidRDefault="00E951BB" w:rsidP="00E951BB">
            <w:pPr>
              <w:rPr>
                <w:u w:val="single"/>
              </w:rPr>
            </w:pPr>
          </w:p>
          <w:p w14:paraId="053DE04E" w14:textId="77777777" w:rsidR="00E951BB" w:rsidRDefault="00E951BB" w:rsidP="00E951BB">
            <w:pPr>
              <w:rPr>
                <w:u w:val="single"/>
              </w:rPr>
            </w:pPr>
          </w:p>
          <w:p w14:paraId="31D2B8E0" w14:textId="77777777" w:rsidR="00E951BB" w:rsidRDefault="00E951BB" w:rsidP="00E951BB">
            <w:pPr>
              <w:rPr>
                <w:u w:val="single"/>
              </w:rPr>
            </w:pPr>
          </w:p>
          <w:p w14:paraId="7C0B271D" w14:textId="77777777" w:rsidR="00E951BB" w:rsidRDefault="00E951BB" w:rsidP="00E951BB">
            <w:pPr>
              <w:rPr>
                <w:u w:val="single"/>
              </w:rPr>
            </w:pPr>
          </w:p>
          <w:p w14:paraId="52E87726" w14:textId="77777777" w:rsidR="00E951BB" w:rsidRDefault="00E951BB" w:rsidP="00E951BB">
            <w:pPr>
              <w:rPr>
                <w:u w:val="single"/>
              </w:rPr>
            </w:pPr>
          </w:p>
          <w:p w14:paraId="3B2FD122" w14:textId="77777777" w:rsidR="00E951BB" w:rsidRDefault="00E951BB" w:rsidP="00E951BB">
            <w:pPr>
              <w:rPr>
                <w:u w:val="single"/>
              </w:rPr>
            </w:pPr>
          </w:p>
          <w:p w14:paraId="3476E782" w14:textId="77777777" w:rsidR="00E951BB" w:rsidRDefault="00E951BB" w:rsidP="00E951BB">
            <w:pPr>
              <w:rPr>
                <w:u w:val="single"/>
              </w:rPr>
            </w:pPr>
          </w:p>
          <w:p w14:paraId="509C3E1E" w14:textId="77777777" w:rsidR="00E951BB" w:rsidRDefault="00E951BB" w:rsidP="00E951BB">
            <w:pPr>
              <w:rPr>
                <w:u w:val="single"/>
              </w:rPr>
            </w:pPr>
          </w:p>
          <w:p w14:paraId="1507E137" w14:textId="77777777" w:rsidR="00E951BB" w:rsidRDefault="00E951BB" w:rsidP="00E951BB">
            <w:pPr>
              <w:rPr>
                <w:u w:val="single"/>
              </w:rPr>
            </w:pPr>
          </w:p>
          <w:p w14:paraId="6A57A610" w14:textId="77777777" w:rsidR="00E951BB" w:rsidRDefault="00E951BB" w:rsidP="00E951BB">
            <w:pPr>
              <w:rPr>
                <w:u w:val="single"/>
              </w:rPr>
            </w:pPr>
          </w:p>
          <w:p w14:paraId="3F8A9EA9" w14:textId="77777777" w:rsidR="00E951BB" w:rsidRDefault="00E951BB" w:rsidP="00E951BB">
            <w:pPr>
              <w:rPr>
                <w:u w:val="single"/>
              </w:rPr>
            </w:pPr>
          </w:p>
          <w:p w14:paraId="43F593FC" w14:textId="77777777" w:rsidR="00E951BB" w:rsidRDefault="00E951BB" w:rsidP="00E951BB">
            <w:pPr>
              <w:rPr>
                <w:u w:val="single"/>
              </w:rPr>
            </w:pPr>
          </w:p>
          <w:p w14:paraId="3F3AF52D" w14:textId="77777777" w:rsidR="00E951BB" w:rsidRDefault="00E951BB" w:rsidP="00E951BB">
            <w:pPr>
              <w:rPr>
                <w:u w:val="single"/>
              </w:rPr>
            </w:pPr>
          </w:p>
          <w:p w14:paraId="53DC95E4" w14:textId="77777777" w:rsidR="00E951BB" w:rsidRDefault="00E951BB" w:rsidP="00E951BB">
            <w:pPr>
              <w:rPr>
                <w:u w:val="single"/>
              </w:rPr>
            </w:pPr>
          </w:p>
          <w:p w14:paraId="506F1DCD" w14:textId="77777777" w:rsidR="00E951BB" w:rsidRDefault="00E951BB" w:rsidP="00E951BB">
            <w:pPr>
              <w:rPr>
                <w:u w:val="single"/>
              </w:rPr>
            </w:pPr>
          </w:p>
          <w:p w14:paraId="51D7105F" w14:textId="77777777" w:rsidR="00E951BB" w:rsidRDefault="00E951BB" w:rsidP="00E951BB">
            <w:pPr>
              <w:rPr>
                <w:u w:val="single"/>
              </w:rPr>
            </w:pPr>
          </w:p>
          <w:p w14:paraId="429BF09E" w14:textId="77777777" w:rsidR="00E951BB" w:rsidRDefault="00E951BB" w:rsidP="00E951BB">
            <w:pPr>
              <w:rPr>
                <w:u w:val="single"/>
              </w:rPr>
            </w:pPr>
          </w:p>
          <w:p w14:paraId="736AAAA6" w14:textId="77777777" w:rsidR="00E951BB" w:rsidRDefault="00E951BB" w:rsidP="00E951BB">
            <w:pPr>
              <w:rPr>
                <w:u w:val="single"/>
              </w:rPr>
            </w:pPr>
          </w:p>
          <w:p w14:paraId="5E21868F" w14:textId="77777777" w:rsidR="00E951BB" w:rsidRDefault="00E951BB" w:rsidP="00E951BB">
            <w:pPr>
              <w:rPr>
                <w:u w:val="single"/>
              </w:rPr>
            </w:pPr>
          </w:p>
          <w:p w14:paraId="4733F749" w14:textId="77777777" w:rsidR="00E951BB" w:rsidRDefault="00E951BB" w:rsidP="00E951BB">
            <w:pPr>
              <w:rPr>
                <w:u w:val="single"/>
              </w:rPr>
            </w:pPr>
          </w:p>
          <w:p w14:paraId="2FA29578" w14:textId="77777777" w:rsidR="00E951BB" w:rsidRDefault="00E951BB" w:rsidP="00E951BB">
            <w:pPr>
              <w:rPr>
                <w:u w:val="single"/>
              </w:rPr>
            </w:pPr>
          </w:p>
          <w:p w14:paraId="0B4CF04B" w14:textId="77777777" w:rsidR="00E951BB" w:rsidRDefault="00E951BB" w:rsidP="00E951BB">
            <w:pPr>
              <w:rPr>
                <w:u w:val="single"/>
              </w:rPr>
            </w:pPr>
          </w:p>
          <w:p w14:paraId="21AB1C9A" w14:textId="77777777" w:rsidR="00E951BB" w:rsidRDefault="00E951BB" w:rsidP="00E951BB">
            <w:pPr>
              <w:rPr>
                <w:u w:val="single"/>
              </w:rPr>
            </w:pPr>
          </w:p>
          <w:p w14:paraId="3C7511FE" w14:textId="77777777" w:rsidR="00E951BB" w:rsidRDefault="00E951BB" w:rsidP="00E951BB">
            <w:pPr>
              <w:rPr>
                <w:u w:val="single"/>
              </w:rPr>
            </w:pPr>
          </w:p>
          <w:p w14:paraId="72401323" w14:textId="77777777" w:rsidR="00E951BB" w:rsidRDefault="00E951BB" w:rsidP="00E951BB">
            <w:pPr>
              <w:rPr>
                <w:u w:val="single"/>
              </w:rPr>
            </w:pPr>
          </w:p>
          <w:p w14:paraId="1F2B2C10" w14:textId="77777777" w:rsidR="00E951BB" w:rsidRDefault="00E951BB" w:rsidP="00E951BB">
            <w:pPr>
              <w:rPr>
                <w:u w:val="single"/>
              </w:rPr>
            </w:pPr>
          </w:p>
          <w:p w14:paraId="56462F83" w14:textId="77777777" w:rsidR="00E951BB" w:rsidRDefault="00E951BB" w:rsidP="00E951BB">
            <w:pPr>
              <w:rPr>
                <w:u w:val="single"/>
              </w:rPr>
            </w:pPr>
          </w:p>
          <w:p w14:paraId="5D999C4A" w14:textId="77777777" w:rsidR="00E951BB" w:rsidRDefault="00E951BB" w:rsidP="00E951BB">
            <w:pPr>
              <w:rPr>
                <w:u w:val="single"/>
              </w:rPr>
            </w:pPr>
          </w:p>
          <w:p w14:paraId="690DABB5" w14:textId="77777777" w:rsidR="00E951BB" w:rsidRDefault="00E951BB" w:rsidP="00E951BB">
            <w:pPr>
              <w:rPr>
                <w:u w:val="single"/>
              </w:rPr>
            </w:pPr>
          </w:p>
          <w:p w14:paraId="4C811D03" w14:textId="77777777" w:rsidR="00E951BB" w:rsidRDefault="00E951BB" w:rsidP="00E951BB">
            <w:pPr>
              <w:rPr>
                <w:u w:val="single"/>
              </w:rPr>
            </w:pPr>
          </w:p>
          <w:p w14:paraId="1042E943" w14:textId="77777777" w:rsidR="00E951BB" w:rsidRDefault="00E951BB" w:rsidP="00E951BB">
            <w:pPr>
              <w:rPr>
                <w:u w:val="single"/>
              </w:rPr>
            </w:pPr>
          </w:p>
          <w:p w14:paraId="71FB7BC4" w14:textId="77777777" w:rsidR="00E951BB" w:rsidRDefault="00E951BB" w:rsidP="00E951BB">
            <w:pPr>
              <w:rPr>
                <w:u w:val="single"/>
              </w:rPr>
            </w:pPr>
          </w:p>
          <w:p w14:paraId="57C7F288" w14:textId="77777777" w:rsidR="00E951BB" w:rsidRDefault="00E951BB" w:rsidP="00E951BB">
            <w:pPr>
              <w:rPr>
                <w:u w:val="single"/>
              </w:rPr>
            </w:pPr>
          </w:p>
          <w:p w14:paraId="2CB02DA4" w14:textId="77777777" w:rsidR="00E951BB" w:rsidRDefault="00E951BB" w:rsidP="00E951BB">
            <w:pPr>
              <w:rPr>
                <w:u w:val="single"/>
              </w:rPr>
            </w:pPr>
          </w:p>
          <w:p w14:paraId="7DD3A512" w14:textId="77777777" w:rsidR="00E951BB" w:rsidRDefault="00E951BB" w:rsidP="00E951BB">
            <w:pPr>
              <w:rPr>
                <w:u w:val="single"/>
              </w:rPr>
            </w:pPr>
          </w:p>
          <w:p w14:paraId="3B70A218" w14:textId="77777777" w:rsidR="00E951BB" w:rsidRDefault="00E951BB" w:rsidP="00E951BB">
            <w:pPr>
              <w:rPr>
                <w:u w:val="single"/>
              </w:rPr>
            </w:pPr>
          </w:p>
          <w:p w14:paraId="6B07449D" w14:textId="77777777" w:rsidR="00E951BB" w:rsidRDefault="00E951BB" w:rsidP="00E951BB">
            <w:pPr>
              <w:rPr>
                <w:u w:val="single"/>
              </w:rPr>
            </w:pPr>
          </w:p>
          <w:p w14:paraId="10E02955" w14:textId="77777777" w:rsidR="00E951BB" w:rsidRDefault="00E951BB" w:rsidP="00E951BB">
            <w:pPr>
              <w:rPr>
                <w:u w:val="single"/>
              </w:rPr>
            </w:pPr>
          </w:p>
          <w:p w14:paraId="029E63BF" w14:textId="77777777" w:rsidR="00E951BB" w:rsidRDefault="00E951BB" w:rsidP="00E951BB">
            <w:pPr>
              <w:rPr>
                <w:u w:val="single"/>
              </w:rPr>
            </w:pPr>
          </w:p>
          <w:p w14:paraId="11653CE7" w14:textId="77777777" w:rsidR="00E951BB" w:rsidRDefault="00E951BB" w:rsidP="00E951BB">
            <w:pPr>
              <w:rPr>
                <w:u w:val="single"/>
              </w:rPr>
            </w:pPr>
          </w:p>
          <w:p w14:paraId="73DE2B54" w14:textId="77777777" w:rsidR="00E951BB" w:rsidRDefault="00E951BB" w:rsidP="00E951BB">
            <w:pPr>
              <w:rPr>
                <w:u w:val="single"/>
              </w:rPr>
            </w:pPr>
          </w:p>
          <w:p w14:paraId="2D313C50" w14:textId="77777777" w:rsidR="00E951BB" w:rsidRDefault="00E951BB" w:rsidP="00E951BB">
            <w:pPr>
              <w:rPr>
                <w:u w:val="single"/>
              </w:rPr>
            </w:pPr>
          </w:p>
          <w:p w14:paraId="54E39A35" w14:textId="77777777" w:rsidR="00E951BB" w:rsidRDefault="00E951BB" w:rsidP="00E951BB">
            <w:pPr>
              <w:rPr>
                <w:u w:val="single"/>
              </w:rPr>
            </w:pPr>
          </w:p>
          <w:p w14:paraId="3A9FD898" w14:textId="77777777" w:rsidR="00E951BB" w:rsidRDefault="00E951BB" w:rsidP="00E951BB">
            <w:pPr>
              <w:rPr>
                <w:u w:val="single"/>
              </w:rPr>
            </w:pPr>
          </w:p>
          <w:p w14:paraId="214503EE" w14:textId="77777777" w:rsidR="00E951BB" w:rsidRDefault="00E951BB" w:rsidP="00E951BB">
            <w:pPr>
              <w:rPr>
                <w:u w:val="single"/>
              </w:rPr>
            </w:pPr>
          </w:p>
          <w:p w14:paraId="6FB48A97" w14:textId="77777777" w:rsidR="00E951BB" w:rsidRDefault="00E951BB" w:rsidP="00E951BB">
            <w:pPr>
              <w:rPr>
                <w:u w:val="single"/>
              </w:rPr>
            </w:pPr>
          </w:p>
          <w:p w14:paraId="7C35A77B" w14:textId="77777777" w:rsidR="00E951BB" w:rsidRDefault="00E951BB" w:rsidP="00E951BB">
            <w:pPr>
              <w:rPr>
                <w:u w:val="single"/>
              </w:rPr>
            </w:pPr>
          </w:p>
          <w:p w14:paraId="316717CA" w14:textId="77777777" w:rsidR="00E951BB" w:rsidRDefault="00E951BB" w:rsidP="00E951BB">
            <w:pPr>
              <w:rPr>
                <w:u w:val="single"/>
              </w:rPr>
            </w:pPr>
          </w:p>
          <w:p w14:paraId="5B086ED5" w14:textId="77777777" w:rsidR="00E951BB" w:rsidRDefault="00E951BB" w:rsidP="00E951BB">
            <w:pPr>
              <w:rPr>
                <w:u w:val="single"/>
              </w:rPr>
            </w:pPr>
          </w:p>
          <w:p w14:paraId="6D90C209" w14:textId="77777777" w:rsidR="00E951BB" w:rsidRDefault="00E951BB" w:rsidP="00E951BB">
            <w:pPr>
              <w:rPr>
                <w:u w:val="single"/>
              </w:rPr>
            </w:pPr>
          </w:p>
          <w:p w14:paraId="6570B93F" w14:textId="77777777" w:rsidR="00E951BB" w:rsidRDefault="00E951BB" w:rsidP="00E951BB">
            <w:pPr>
              <w:rPr>
                <w:u w:val="single"/>
              </w:rPr>
            </w:pPr>
          </w:p>
          <w:p w14:paraId="307F87F8" w14:textId="77777777" w:rsidR="00E951BB" w:rsidRDefault="00E951BB" w:rsidP="00E951BB">
            <w:pPr>
              <w:rPr>
                <w:u w:val="single"/>
              </w:rPr>
            </w:pPr>
          </w:p>
          <w:p w14:paraId="27900605" w14:textId="77777777" w:rsidR="00E951BB" w:rsidRDefault="00E951BB" w:rsidP="00E951BB">
            <w:pPr>
              <w:rPr>
                <w:u w:val="single"/>
              </w:rPr>
            </w:pPr>
          </w:p>
          <w:p w14:paraId="5B43A7E2" w14:textId="77777777" w:rsidR="00E951BB" w:rsidRDefault="00E951BB" w:rsidP="00E951BB">
            <w:pPr>
              <w:rPr>
                <w:u w:val="single"/>
              </w:rPr>
            </w:pPr>
          </w:p>
          <w:p w14:paraId="4D8C8089" w14:textId="77777777" w:rsidR="00E951BB" w:rsidRDefault="00E951BB" w:rsidP="00E951BB">
            <w:pPr>
              <w:rPr>
                <w:u w:val="single"/>
              </w:rPr>
            </w:pPr>
          </w:p>
          <w:p w14:paraId="222BF624" w14:textId="77777777" w:rsidR="00E951BB" w:rsidRDefault="00E951BB" w:rsidP="00E951BB">
            <w:pPr>
              <w:rPr>
                <w:u w:val="single"/>
              </w:rPr>
            </w:pPr>
          </w:p>
          <w:p w14:paraId="0B8E8BE9" w14:textId="77777777" w:rsidR="00E951BB" w:rsidRDefault="00E951BB" w:rsidP="00E951BB">
            <w:pPr>
              <w:rPr>
                <w:u w:val="single"/>
              </w:rPr>
            </w:pPr>
          </w:p>
          <w:p w14:paraId="769A3266" w14:textId="77777777" w:rsidR="00E951BB" w:rsidRDefault="00E951BB" w:rsidP="00E951BB">
            <w:pPr>
              <w:rPr>
                <w:u w:val="single"/>
              </w:rPr>
            </w:pPr>
          </w:p>
          <w:p w14:paraId="148C5B35" w14:textId="77777777" w:rsidR="00E951BB" w:rsidRDefault="00E951BB" w:rsidP="00E951BB">
            <w:pPr>
              <w:rPr>
                <w:u w:val="single"/>
              </w:rPr>
            </w:pPr>
          </w:p>
          <w:p w14:paraId="6793C64F" w14:textId="77777777" w:rsidR="00E951BB" w:rsidRDefault="00E951BB" w:rsidP="00E951BB">
            <w:pPr>
              <w:rPr>
                <w:u w:val="single"/>
              </w:rPr>
            </w:pPr>
          </w:p>
          <w:p w14:paraId="2B2BBE89" w14:textId="77777777" w:rsidR="00E951BB" w:rsidRDefault="00E951BB" w:rsidP="00E951BB">
            <w:pPr>
              <w:rPr>
                <w:u w:val="single"/>
              </w:rPr>
            </w:pPr>
          </w:p>
          <w:p w14:paraId="48394E95" w14:textId="77777777" w:rsidR="00E951BB" w:rsidRDefault="00E951BB" w:rsidP="00E951BB">
            <w:pPr>
              <w:rPr>
                <w:u w:val="single"/>
              </w:rPr>
            </w:pPr>
          </w:p>
          <w:p w14:paraId="5988888A" w14:textId="77777777" w:rsidR="00E951BB" w:rsidRDefault="00E951BB" w:rsidP="00E951BB">
            <w:pPr>
              <w:rPr>
                <w:u w:val="single"/>
              </w:rPr>
            </w:pPr>
          </w:p>
          <w:p w14:paraId="65EAEAE0" w14:textId="77777777" w:rsidR="00E951BB" w:rsidRDefault="00E951BB" w:rsidP="00E951BB">
            <w:pPr>
              <w:rPr>
                <w:u w:val="single"/>
              </w:rPr>
            </w:pPr>
          </w:p>
          <w:p w14:paraId="00417DED" w14:textId="77777777" w:rsidR="00E951BB" w:rsidRDefault="00E951BB" w:rsidP="00E951BB">
            <w:pPr>
              <w:rPr>
                <w:u w:val="single"/>
              </w:rPr>
            </w:pPr>
          </w:p>
          <w:p w14:paraId="6B88ABCF" w14:textId="77777777" w:rsidR="00E951BB" w:rsidRDefault="00E951BB" w:rsidP="00E951BB">
            <w:pPr>
              <w:rPr>
                <w:u w:val="single"/>
              </w:rPr>
            </w:pPr>
          </w:p>
          <w:p w14:paraId="753425AD" w14:textId="77777777" w:rsidR="00E951BB" w:rsidRDefault="00E951BB" w:rsidP="00E951BB">
            <w:pPr>
              <w:rPr>
                <w:u w:val="single"/>
              </w:rPr>
            </w:pPr>
          </w:p>
          <w:p w14:paraId="6C964146" w14:textId="77777777" w:rsidR="00E951BB" w:rsidRDefault="00E951BB" w:rsidP="00E951BB">
            <w:pPr>
              <w:rPr>
                <w:u w:val="single"/>
              </w:rPr>
            </w:pPr>
          </w:p>
          <w:p w14:paraId="5B531C21" w14:textId="77777777" w:rsidR="00E951BB" w:rsidRDefault="00E951BB" w:rsidP="00E951BB">
            <w:pPr>
              <w:rPr>
                <w:u w:val="single"/>
              </w:rPr>
            </w:pPr>
          </w:p>
          <w:p w14:paraId="1E6B0804" w14:textId="77777777" w:rsidR="00E951BB" w:rsidRDefault="00E951BB" w:rsidP="00E951BB">
            <w:pPr>
              <w:rPr>
                <w:u w:val="single"/>
              </w:rPr>
            </w:pPr>
          </w:p>
          <w:p w14:paraId="0B1F35C2" w14:textId="77777777" w:rsidR="00E951BB" w:rsidRDefault="00E951BB" w:rsidP="00E951BB">
            <w:pPr>
              <w:rPr>
                <w:u w:val="single"/>
              </w:rPr>
            </w:pPr>
          </w:p>
          <w:p w14:paraId="475DFEB6" w14:textId="77777777" w:rsidR="00E951BB" w:rsidRDefault="00E951BB" w:rsidP="00E951BB">
            <w:pPr>
              <w:rPr>
                <w:u w:val="single"/>
              </w:rPr>
            </w:pPr>
          </w:p>
          <w:p w14:paraId="7C015E89" w14:textId="77777777" w:rsidR="00E951BB" w:rsidRDefault="00E951BB" w:rsidP="00E951BB">
            <w:pPr>
              <w:rPr>
                <w:u w:val="single"/>
              </w:rPr>
            </w:pPr>
          </w:p>
          <w:p w14:paraId="5B94A67A" w14:textId="77777777" w:rsidR="00E951BB" w:rsidRDefault="00E951BB" w:rsidP="00E951BB">
            <w:pPr>
              <w:rPr>
                <w:u w:val="single"/>
              </w:rPr>
            </w:pPr>
          </w:p>
          <w:p w14:paraId="70C38822" w14:textId="77777777" w:rsidR="00E951BB" w:rsidRDefault="00E951BB" w:rsidP="00E951BB">
            <w:pPr>
              <w:rPr>
                <w:u w:val="single"/>
              </w:rPr>
            </w:pPr>
          </w:p>
          <w:p w14:paraId="184A7D2F" w14:textId="77777777" w:rsidR="00E951BB" w:rsidRDefault="00E951BB" w:rsidP="00E951BB">
            <w:pPr>
              <w:rPr>
                <w:u w:val="single"/>
              </w:rPr>
            </w:pPr>
          </w:p>
          <w:p w14:paraId="7CB13F39" w14:textId="77777777" w:rsidR="00E951BB" w:rsidRDefault="00E951BB" w:rsidP="00E951BB">
            <w:pPr>
              <w:rPr>
                <w:u w:val="single"/>
              </w:rPr>
            </w:pPr>
          </w:p>
          <w:p w14:paraId="36D37507" w14:textId="77777777" w:rsidR="00E951BB" w:rsidRDefault="00E951BB" w:rsidP="00E951BB">
            <w:pPr>
              <w:rPr>
                <w:u w:val="single"/>
              </w:rPr>
            </w:pPr>
          </w:p>
          <w:p w14:paraId="693D692E" w14:textId="77777777" w:rsidR="00E951BB" w:rsidRDefault="00E951BB" w:rsidP="00E951BB">
            <w:pPr>
              <w:rPr>
                <w:u w:val="single"/>
              </w:rPr>
            </w:pPr>
          </w:p>
          <w:p w14:paraId="73F8E92B" w14:textId="77777777" w:rsidR="00E951BB" w:rsidRDefault="00E951BB" w:rsidP="00E951BB">
            <w:pPr>
              <w:rPr>
                <w:u w:val="single"/>
              </w:rPr>
            </w:pPr>
          </w:p>
          <w:p w14:paraId="2F160032" w14:textId="77777777" w:rsidR="00E951BB" w:rsidRDefault="00E951BB" w:rsidP="00E951BB">
            <w:pPr>
              <w:rPr>
                <w:u w:val="single"/>
              </w:rPr>
            </w:pPr>
          </w:p>
          <w:p w14:paraId="7A125574" w14:textId="77777777" w:rsidR="00E951BB" w:rsidRDefault="00E951BB" w:rsidP="00E951BB">
            <w:pPr>
              <w:rPr>
                <w:u w:val="single"/>
              </w:rPr>
            </w:pPr>
          </w:p>
          <w:p w14:paraId="2C65346F" w14:textId="77777777" w:rsidR="00E951BB" w:rsidRDefault="00E951BB" w:rsidP="00E951BB">
            <w:pPr>
              <w:rPr>
                <w:u w:val="single"/>
              </w:rPr>
            </w:pPr>
          </w:p>
          <w:p w14:paraId="41995260" w14:textId="77777777" w:rsidR="00E951BB" w:rsidRDefault="00E951BB" w:rsidP="00E951BB">
            <w:pPr>
              <w:rPr>
                <w:u w:val="single"/>
              </w:rPr>
            </w:pPr>
          </w:p>
          <w:p w14:paraId="31FA14BA" w14:textId="77777777" w:rsidR="00E951BB" w:rsidRDefault="00E951BB" w:rsidP="00E951BB">
            <w:pPr>
              <w:rPr>
                <w:u w:val="single"/>
              </w:rPr>
            </w:pPr>
          </w:p>
          <w:p w14:paraId="61F9F3F7" w14:textId="77777777" w:rsidR="00E951BB" w:rsidRDefault="00E951BB" w:rsidP="00E951BB">
            <w:pPr>
              <w:rPr>
                <w:u w:val="single"/>
              </w:rPr>
            </w:pPr>
          </w:p>
          <w:p w14:paraId="4D11471C" w14:textId="77777777" w:rsidR="00E951BB" w:rsidRDefault="00E951BB" w:rsidP="00E951BB">
            <w:pPr>
              <w:rPr>
                <w:u w:val="single"/>
              </w:rPr>
            </w:pPr>
          </w:p>
          <w:p w14:paraId="2AE1EB18" w14:textId="77777777" w:rsidR="00E951BB" w:rsidRDefault="00E951BB" w:rsidP="00E951BB">
            <w:pPr>
              <w:rPr>
                <w:u w:val="single"/>
              </w:rPr>
            </w:pPr>
          </w:p>
          <w:p w14:paraId="3804BD1A" w14:textId="77777777" w:rsidR="00E951BB" w:rsidRDefault="00E951BB" w:rsidP="00E951BB">
            <w:pPr>
              <w:rPr>
                <w:u w:val="single"/>
              </w:rPr>
            </w:pPr>
          </w:p>
          <w:p w14:paraId="28D76FEE" w14:textId="77777777" w:rsidR="00E951BB" w:rsidRDefault="00E951BB" w:rsidP="00E951BB">
            <w:pPr>
              <w:rPr>
                <w:u w:val="single"/>
              </w:rPr>
            </w:pPr>
          </w:p>
          <w:p w14:paraId="6BEDBCFF" w14:textId="77777777" w:rsidR="00E951BB" w:rsidRDefault="00E951BB" w:rsidP="00E951BB">
            <w:pPr>
              <w:rPr>
                <w:u w:val="single"/>
              </w:rPr>
            </w:pPr>
          </w:p>
          <w:p w14:paraId="1A78840A" w14:textId="77777777" w:rsidR="00E951BB" w:rsidRDefault="00E951BB" w:rsidP="00E951BB">
            <w:pPr>
              <w:rPr>
                <w:u w:val="single"/>
              </w:rPr>
            </w:pPr>
          </w:p>
          <w:p w14:paraId="1C6E41C9" w14:textId="77777777" w:rsidR="00E951BB" w:rsidRDefault="00E951BB" w:rsidP="00E951BB">
            <w:pPr>
              <w:rPr>
                <w:u w:val="single"/>
              </w:rPr>
            </w:pPr>
          </w:p>
          <w:p w14:paraId="4CDE80CE" w14:textId="77777777" w:rsidR="00E951BB" w:rsidRDefault="00E951BB" w:rsidP="00E951BB">
            <w:pPr>
              <w:rPr>
                <w:u w:val="single"/>
              </w:rPr>
            </w:pPr>
          </w:p>
          <w:p w14:paraId="0F002EF0" w14:textId="77777777" w:rsidR="00E951BB" w:rsidRDefault="00E951BB" w:rsidP="00E951BB">
            <w:pPr>
              <w:rPr>
                <w:u w:val="single"/>
              </w:rPr>
            </w:pPr>
          </w:p>
          <w:p w14:paraId="15156756" w14:textId="77777777" w:rsidR="00E951BB" w:rsidRDefault="00E951BB" w:rsidP="00E951BB">
            <w:pPr>
              <w:rPr>
                <w:u w:val="single"/>
              </w:rPr>
            </w:pPr>
          </w:p>
          <w:p w14:paraId="7129FFEB" w14:textId="77777777" w:rsidR="00E951BB" w:rsidRDefault="00E951BB" w:rsidP="00E951BB">
            <w:pPr>
              <w:rPr>
                <w:u w:val="single"/>
              </w:rPr>
            </w:pPr>
          </w:p>
          <w:p w14:paraId="734BC49E" w14:textId="77777777" w:rsidR="00E951BB" w:rsidRDefault="00E951BB" w:rsidP="00E951BB">
            <w:pPr>
              <w:rPr>
                <w:u w:val="single"/>
              </w:rPr>
            </w:pPr>
          </w:p>
          <w:p w14:paraId="3CC2D11E" w14:textId="77777777" w:rsidR="00E951BB" w:rsidRDefault="00E951BB" w:rsidP="00E951BB">
            <w:pPr>
              <w:rPr>
                <w:u w:val="single"/>
              </w:rPr>
            </w:pPr>
          </w:p>
          <w:p w14:paraId="18DD3F26" w14:textId="77777777" w:rsidR="00E951BB" w:rsidRDefault="00E951BB" w:rsidP="00E951BB">
            <w:pPr>
              <w:rPr>
                <w:u w:val="single"/>
              </w:rPr>
            </w:pPr>
          </w:p>
          <w:p w14:paraId="7ACC40B6" w14:textId="77777777" w:rsidR="00E951BB" w:rsidRDefault="00E951BB" w:rsidP="00E951BB">
            <w:pPr>
              <w:rPr>
                <w:u w:val="single"/>
              </w:rPr>
            </w:pPr>
          </w:p>
          <w:p w14:paraId="08DB70E5" w14:textId="77777777" w:rsidR="00E951BB" w:rsidRDefault="00E951BB" w:rsidP="00E951BB">
            <w:pPr>
              <w:rPr>
                <w:u w:val="single"/>
              </w:rPr>
            </w:pPr>
          </w:p>
          <w:p w14:paraId="6586AE85" w14:textId="77777777" w:rsidR="00E951BB" w:rsidRDefault="00E951BB" w:rsidP="00E951BB">
            <w:pPr>
              <w:rPr>
                <w:u w:val="single"/>
              </w:rPr>
            </w:pPr>
          </w:p>
          <w:p w14:paraId="7AE22065" w14:textId="77777777" w:rsidR="00E951BB" w:rsidRDefault="00E951BB" w:rsidP="00E951BB">
            <w:pPr>
              <w:rPr>
                <w:u w:val="single"/>
              </w:rPr>
            </w:pPr>
          </w:p>
          <w:p w14:paraId="5001BB1A" w14:textId="77777777" w:rsidR="00E951BB" w:rsidRDefault="00E951BB" w:rsidP="00E951BB">
            <w:pPr>
              <w:rPr>
                <w:u w:val="single"/>
              </w:rPr>
            </w:pPr>
          </w:p>
          <w:p w14:paraId="6D73AA63" w14:textId="77777777" w:rsidR="00E951BB" w:rsidRDefault="00E951BB" w:rsidP="00E951BB">
            <w:pPr>
              <w:rPr>
                <w:u w:val="single"/>
              </w:rPr>
            </w:pPr>
          </w:p>
          <w:p w14:paraId="095C7EEC" w14:textId="77777777" w:rsidR="00E951BB" w:rsidRDefault="00E951BB" w:rsidP="00E951BB">
            <w:pPr>
              <w:rPr>
                <w:u w:val="single"/>
              </w:rPr>
            </w:pPr>
          </w:p>
          <w:p w14:paraId="3C7DC707" w14:textId="77777777" w:rsidR="00E951BB" w:rsidRDefault="00E951BB" w:rsidP="00E951BB">
            <w:pPr>
              <w:rPr>
                <w:u w:val="single"/>
              </w:rPr>
            </w:pPr>
          </w:p>
          <w:p w14:paraId="40492039" w14:textId="77777777" w:rsidR="00E951BB" w:rsidRDefault="00E951BB" w:rsidP="00E951BB">
            <w:pPr>
              <w:rPr>
                <w:u w:val="single"/>
              </w:rPr>
            </w:pPr>
          </w:p>
          <w:p w14:paraId="50660BE3" w14:textId="77777777" w:rsidR="00E951BB" w:rsidRDefault="00E951BB" w:rsidP="00E951BB">
            <w:pPr>
              <w:rPr>
                <w:u w:val="single"/>
              </w:rPr>
            </w:pPr>
          </w:p>
          <w:p w14:paraId="75E2F3DB" w14:textId="77777777" w:rsidR="00E951BB" w:rsidRDefault="00E951BB" w:rsidP="00E951BB">
            <w:pPr>
              <w:rPr>
                <w:u w:val="single"/>
              </w:rPr>
            </w:pPr>
          </w:p>
          <w:p w14:paraId="1EB20415" w14:textId="77777777" w:rsidR="00E951BB" w:rsidRDefault="00E951BB" w:rsidP="00E951BB">
            <w:pPr>
              <w:rPr>
                <w:u w:val="single"/>
              </w:rPr>
            </w:pPr>
          </w:p>
          <w:p w14:paraId="2E536648" w14:textId="77777777" w:rsidR="00E951BB" w:rsidRDefault="00E951BB" w:rsidP="00E951BB">
            <w:pPr>
              <w:rPr>
                <w:u w:val="single"/>
              </w:rPr>
            </w:pPr>
          </w:p>
          <w:p w14:paraId="5087AB07" w14:textId="77777777" w:rsidR="00E951BB" w:rsidRDefault="00E951BB" w:rsidP="00E951BB">
            <w:pPr>
              <w:rPr>
                <w:u w:val="single"/>
              </w:rPr>
            </w:pPr>
          </w:p>
          <w:p w14:paraId="7FB90155" w14:textId="77777777" w:rsidR="00E951BB" w:rsidRDefault="00E951BB" w:rsidP="00E951BB">
            <w:pPr>
              <w:rPr>
                <w:u w:val="single"/>
              </w:rPr>
            </w:pPr>
          </w:p>
          <w:p w14:paraId="77751941" w14:textId="77777777" w:rsidR="00E951BB" w:rsidRDefault="00E951BB" w:rsidP="00E951BB">
            <w:pPr>
              <w:rPr>
                <w:u w:val="single"/>
              </w:rPr>
            </w:pPr>
          </w:p>
          <w:p w14:paraId="6256CAB9" w14:textId="77777777" w:rsidR="00E951BB" w:rsidRDefault="00E951BB" w:rsidP="00E951BB">
            <w:pPr>
              <w:rPr>
                <w:u w:val="single"/>
              </w:rPr>
            </w:pPr>
          </w:p>
          <w:p w14:paraId="36ABFBA4" w14:textId="77777777" w:rsidR="00E951BB" w:rsidRDefault="00E951BB" w:rsidP="00E951BB">
            <w:pPr>
              <w:rPr>
                <w:u w:val="single"/>
              </w:rPr>
            </w:pPr>
          </w:p>
          <w:p w14:paraId="7EE193A6" w14:textId="77777777" w:rsidR="00E951BB" w:rsidRDefault="00E951BB" w:rsidP="00E951BB">
            <w:pPr>
              <w:rPr>
                <w:u w:val="single"/>
              </w:rPr>
            </w:pPr>
          </w:p>
          <w:p w14:paraId="2EEA35AD" w14:textId="77777777" w:rsidR="00E951BB" w:rsidRDefault="00E951BB" w:rsidP="00E951BB">
            <w:pPr>
              <w:rPr>
                <w:u w:val="single"/>
              </w:rPr>
            </w:pPr>
          </w:p>
          <w:p w14:paraId="6A19F6C0" w14:textId="77777777" w:rsidR="00E951BB" w:rsidRDefault="00E951BB" w:rsidP="00E951BB">
            <w:pPr>
              <w:rPr>
                <w:u w:val="single"/>
              </w:rPr>
            </w:pPr>
          </w:p>
          <w:p w14:paraId="011C19D7" w14:textId="77777777" w:rsidR="00E951BB" w:rsidRDefault="00E951BB" w:rsidP="00E951BB">
            <w:pPr>
              <w:rPr>
                <w:u w:val="single"/>
              </w:rPr>
            </w:pPr>
          </w:p>
          <w:p w14:paraId="2E180AC6" w14:textId="77777777" w:rsidR="00E951BB" w:rsidRDefault="00E951BB" w:rsidP="00E951BB">
            <w:pPr>
              <w:rPr>
                <w:u w:val="single"/>
              </w:rPr>
            </w:pPr>
          </w:p>
          <w:p w14:paraId="6B621436" w14:textId="77777777" w:rsidR="00E951BB" w:rsidRDefault="00E951BB" w:rsidP="00E951BB">
            <w:pPr>
              <w:rPr>
                <w:u w:val="single"/>
              </w:rPr>
            </w:pPr>
          </w:p>
          <w:p w14:paraId="2CAE4F7F" w14:textId="77777777" w:rsidR="00E951BB" w:rsidRDefault="00E951BB" w:rsidP="00E951BB">
            <w:pPr>
              <w:rPr>
                <w:u w:val="single"/>
              </w:rPr>
            </w:pPr>
          </w:p>
          <w:p w14:paraId="362C7E59" w14:textId="77777777" w:rsidR="00E951BB" w:rsidRDefault="00E951BB" w:rsidP="00E951BB">
            <w:pPr>
              <w:rPr>
                <w:u w:val="single"/>
              </w:rPr>
            </w:pPr>
          </w:p>
          <w:p w14:paraId="63F7F38C" w14:textId="77777777" w:rsidR="00E951BB" w:rsidRDefault="00E951BB" w:rsidP="00E951BB">
            <w:pPr>
              <w:rPr>
                <w:u w:val="single"/>
              </w:rPr>
            </w:pPr>
          </w:p>
          <w:p w14:paraId="3A472C2F" w14:textId="77777777" w:rsidR="00E951BB" w:rsidRDefault="00E951BB" w:rsidP="00E951BB">
            <w:pPr>
              <w:rPr>
                <w:u w:val="single"/>
              </w:rPr>
            </w:pPr>
          </w:p>
          <w:p w14:paraId="5776D73F" w14:textId="77777777" w:rsidR="00E951BB" w:rsidRDefault="00E951BB" w:rsidP="00E951BB">
            <w:pPr>
              <w:rPr>
                <w:u w:val="single"/>
              </w:rPr>
            </w:pPr>
          </w:p>
          <w:p w14:paraId="052C735E" w14:textId="77777777" w:rsidR="00E951BB" w:rsidRDefault="00E951BB" w:rsidP="00E951BB">
            <w:pPr>
              <w:rPr>
                <w:u w:val="single"/>
              </w:rPr>
            </w:pPr>
          </w:p>
          <w:p w14:paraId="15528AB5" w14:textId="77777777" w:rsidR="00E951BB" w:rsidRDefault="00E951BB" w:rsidP="00E951BB">
            <w:pPr>
              <w:rPr>
                <w:u w:val="single"/>
              </w:rPr>
            </w:pPr>
          </w:p>
          <w:p w14:paraId="1AA00604" w14:textId="77777777" w:rsidR="00E951BB" w:rsidRDefault="00E951BB" w:rsidP="00E951BB">
            <w:pPr>
              <w:rPr>
                <w:u w:val="single"/>
              </w:rPr>
            </w:pPr>
          </w:p>
          <w:p w14:paraId="08138D24" w14:textId="77777777" w:rsidR="00E951BB" w:rsidRDefault="00E951BB" w:rsidP="00E951BB">
            <w:pPr>
              <w:rPr>
                <w:u w:val="single"/>
              </w:rPr>
            </w:pPr>
          </w:p>
          <w:p w14:paraId="711A4EB4" w14:textId="77777777" w:rsidR="00E951BB" w:rsidRDefault="00E951BB" w:rsidP="00E951BB">
            <w:pPr>
              <w:rPr>
                <w:u w:val="single"/>
              </w:rPr>
            </w:pPr>
          </w:p>
          <w:p w14:paraId="194A4B2D" w14:textId="77777777" w:rsidR="00E951BB" w:rsidRDefault="00E951BB" w:rsidP="00E951BB">
            <w:pPr>
              <w:rPr>
                <w:u w:val="single"/>
              </w:rPr>
            </w:pPr>
          </w:p>
          <w:p w14:paraId="5232B385" w14:textId="77777777" w:rsidR="00E951BB" w:rsidRDefault="00E951BB" w:rsidP="00E951BB">
            <w:pPr>
              <w:rPr>
                <w:u w:val="single"/>
              </w:rPr>
            </w:pPr>
          </w:p>
          <w:p w14:paraId="7E1DDBAA" w14:textId="77777777" w:rsidR="00E951BB" w:rsidRDefault="00E951BB" w:rsidP="00E951BB">
            <w:pPr>
              <w:rPr>
                <w:u w:val="single"/>
              </w:rPr>
            </w:pPr>
          </w:p>
          <w:p w14:paraId="5A810D9B" w14:textId="77777777" w:rsidR="00E951BB" w:rsidRDefault="00E951BB" w:rsidP="00E951BB">
            <w:pPr>
              <w:rPr>
                <w:u w:val="single"/>
              </w:rPr>
            </w:pPr>
          </w:p>
          <w:p w14:paraId="23F3CF19" w14:textId="77777777" w:rsidR="00E951BB" w:rsidRDefault="00E951BB" w:rsidP="00E951BB">
            <w:pPr>
              <w:rPr>
                <w:u w:val="single"/>
              </w:rPr>
            </w:pPr>
          </w:p>
          <w:p w14:paraId="5B5CB91D" w14:textId="77777777" w:rsidR="00E951BB" w:rsidRPr="00E951BB" w:rsidRDefault="00E951BB" w:rsidP="00E951BB">
            <w:pPr>
              <w:rPr>
                <w:u w:val="single"/>
              </w:rPr>
            </w:pPr>
          </w:p>
          <w:p w14:paraId="0F366EDF" w14:textId="77777777" w:rsidR="00D9629F" w:rsidRPr="00D9629F" w:rsidRDefault="00D9629F" w:rsidP="00D9629F">
            <w:pPr>
              <w:pStyle w:val="ListParagraph"/>
              <w:rPr>
                <w:u w:val="single"/>
              </w:rPr>
            </w:pPr>
          </w:p>
        </w:tc>
      </w:tr>
    </w:tbl>
    <w:p w14:paraId="05FEF452" w14:textId="77777777" w:rsidR="00520680" w:rsidRDefault="00520680" w:rsidP="003B653D"/>
    <w:p w14:paraId="20EF94C1" w14:textId="77777777" w:rsidR="00A50BD2" w:rsidRDefault="00A50BD2" w:rsidP="003B653D"/>
    <w:p w14:paraId="222A74F9" w14:textId="77777777" w:rsidR="00A50BD2" w:rsidRPr="00520680" w:rsidRDefault="00A50BD2" w:rsidP="00A50BD2">
      <w:pPr>
        <w:rPr>
          <w:rStyle w:val="Heading1Char"/>
        </w:rPr>
      </w:pPr>
      <w:r w:rsidRPr="00520680">
        <w:rPr>
          <w:rStyle w:val="Heading1Char"/>
        </w:rPr>
        <w:t>References</w:t>
      </w:r>
    </w:p>
    <w:sdt>
      <w:sdtPr>
        <w:id w:val="-573587230"/>
        <w:bibliography/>
      </w:sdtPr>
      <w:sdtEndPr/>
      <w:sdtContent>
        <w:p w14:paraId="51D64B86" w14:textId="77777777" w:rsidR="000C67DA" w:rsidRPr="000C67DA" w:rsidRDefault="000C67DA" w:rsidP="00A50BD2">
          <w:pPr>
            <w:pStyle w:val="Bibliography"/>
            <w:ind w:left="720" w:hanging="720"/>
          </w:pPr>
        </w:p>
        <w:p w14:paraId="251C3011" w14:textId="77777777" w:rsidR="000C67DA" w:rsidRPr="000C67DA" w:rsidRDefault="000C67DA" w:rsidP="000C67DA">
          <w:r w:rsidRPr="000C67DA">
            <w:br w:type="page"/>
          </w:r>
        </w:p>
        <w:p w14:paraId="456CD497" w14:textId="388CF8FF" w:rsidR="000C67DA" w:rsidRPr="000C67DA" w:rsidRDefault="000C67DA" w:rsidP="000C67DA">
          <w:pPr>
            <w:pStyle w:val="Heading2"/>
          </w:pPr>
          <w:r w:rsidRPr="000C67DA">
            <w:lastRenderedPageBreak/>
            <w:t>Appendix A – Note</w:t>
          </w:r>
          <w:ins w:id="323" w:author="Author">
            <w:r w:rsidR="0079348A">
              <w:t>c</w:t>
            </w:r>
          </w:ins>
          <w:del w:id="324" w:author="Author">
            <w:r w:rsidRPr="000C67DA" w:rsidDel="0079348A">
              <w:delText xml:space="preserve"> C</w:delText>
            </w:r>
          </w:del>
          <w:r w:rsidRPr="000C67DA">
            <w:t>ards</w:t>
          </w:r>
        </w:p>
        <w:p w14:paraId="7B248B94" w14:textId="77777777" w:rsidR="000C67DA" w:rsidRPr="000C67DA" w:rsidRDefault="000C67DA" w:rsidP="000C67DA">
          <w:pPr>
            <w:pStyle w:val="Heading2"/>
            <w:rPr>
              <w:b w:val="0"/>
            </w:rPr>
          </w:pPr>
        </w:p>
        <w:p w14:paraId="440BAE18" w14:textId="77777777" w:rsidR="000C67DA" w:rsidRDefault="000C67DA" w:rsidP="000C67DA">
          <w:r w:rsidRPr="000C67DA">
            <w:t>Write one word per note</w:t>
          </w:r>
          <w:del w:id="325" w:author="Author">
            <w:r w:rsidRPr="000C67DA" w:rsidDel="0079348A">
              <w:delText xml:space="preserve"> </w:delText>
            </w:r>
          </w:del>
          <w:r w:rsidRPr="000C67DA">
            <w:t>card</w:t>
          </w:r>
        </w:p>
        <w:p w14:paraId="0F2295FB" w14:textId="77777777" w:rsidR="000C67DA" w:rsidRPr="000C67DA" w:rsidRDefault="000C67DA" w:rsidP="000C67DA"/>
        <w:p w14:paraId="3CE067B2" w14:textId="77777777" w:rsidR="000C67DA" w:rsidRPr="000C67DA" w:rsidRDefault="000C67DA" w:rsidP="000C67DA">
          <w:pPr>
            <w:pStyle w:val="ListParagraph"/>
            <w:numPr>
              <w:ilvl w:val="0"/>
              <w:numId w:val="37"/>
            </w:numPr>
            <w:rPr>
              <w:noProof/>
            </w:rPr>
          </w:pPr>
          <w:r w:rsidRPr="000C67DA">
            <w:t>Beef</w:t>
          </w:r>
        </w:p>
        <w:p w14:paraId="07F6E345" w14:textId="77777777" w:rsidR="000C67DA" w:rsidRPr="000C67DA" w:rsidRDefault="000C67DA" w:rsidP="000C67DA">
          <w:pPr>
            <w:pStyle w:val="ListParagraph"/>
            <w:numPr>
              <w:ilvl w:val="0"/>
              <w:numId w:val="37"/>
            </w:numPr>
            <w:rPr>
              <w:noProof/>
            </w:rPr>
          </w:pPr>
          <w:r w:rsidRPr="000C67DA">
            <w:t>Hamburger</w:t>
          </w:r>
        </w:p>
        <w:p w14:paraId="25798C1C" w14:textId="77777777" w:rsidR="000C67DA" w:rsidRPr="000C67DA" w:rsidRDefault="000C67DA" w:rsidP="000C67DA">
          <w:pPr>
            <w:pStyle w:val="ListParagraph"/>
            <w:numPr>
              <w:ilvl w:val="0"/>
              <w:numId w:val="37"/>
            </w:numPr>
            <w:rPr>
              <w:noProof/>
            </w:rPr>
          </w:pPr>
          <w:r w:rsidRPr="000C67DA">
            <w:t>Grilling</w:t>
          </w:r>
        </w:p>
        <w:p w14:paraId="4300D0EF" w14:textId="2B84A3D6" w:rsidR="000C67DA" w:rsidRPr="000C67DA" w:rsidRDefault="000C67DA" w:rsidP="000C67DA">
          <w:pPr>
            <w:pStyle w:val="ListParagraph"/>
            <w:numPr>
              <w:ilvl w:val="0"/>
              <w:numId w:val="37"/>
            </w:numPr>
            <w:rPr>
              <w:noProof/>
            </w:rPr>
          </w:pPr>
          <w:r w:rsidRPr="000C67DA">
            <w:t xml:space="preserve">Meat </w:t>
          </w:r>
          <w:ins w:id="326" w:author="Author">
            <w:r w:rsidR="00DA628C">
              <w:t>t</w:t>
            </w:r>
          </w:ins>
          <w:del w:id="327" w:author="Author">
            <w:r w:rsidRPr="000C67DA" w:rsidDel="00DA628C">
              <w:delText>T</w:delText>
            </w:r>
          </w:del>
          <w:r w:rsidRPr="000C67DA">
            <w:t>hermometer</w:t>
          </w:r>
        </w:p>
        <w:p w14:paraId="115C3499" w14:textId="77777777" w:rsidR="000C67DA" w:rsidRPr="000C67DA" w:rsidRDefault="000C67DA" w:rsidP="000C67DA">
          <w:pPr>
            <w:pStyle w:val="ListParagraph"/>
            <w:numPr>
              <w:ilvl w:val="0"/>
              <w:numId w:val="37"/>
            </w:numPr>
            <w:rPr>
              <w:noProof/>
            </w:rPr>
          </w:pPr>
          <w:r w:rsidRPr="000C67DA">
            <w:t>Pork</w:t>
          </w:r>
        </w:p>
        <w:p w14:paraId="195A87E8" w14:textId="77777777" w:rsidR="000C67DA" w:rsidRPr="000C67DA" w:rsidRDefault="000C67DA" w:rsidP="000C67DA">
          <w:pPr>
            <w:pStyle w:val="ListParagraph"/>
            <w:numPr>
              <w:ilvl w:val="0"/>
              <w:numId w:val="37"/>
            </w:numPr>
            <w:rPr>
              <w:noProof/>
            </w:rPr>
          </w:pPr>
          <w:r w:rsidRPr="000C67DA">
            <w:t>Chicken</w:t>
          </w:r>
        </w:p>
        <w:p w14:paraId="411C9D35" w14:textId="77777777" w:rsidR="000C67DA" w:rsidRPr="000C67DA" w:rsidRDefault="000C67DA" w:rsidP="000C67DA">
          <w:pPr>
            <w:pStyle w:val="ListParagraph"/>
            <w:numPr>
              <w:ilvl w:val="0"/>
              <w:numId w:val="37"/>
            </w:numPr>
            <w:rPr>
              <w:noProof/>
            </w:rPr>
          </w:pPr>
          <w:r w:rsidRPr="000C67DA">
            <w:t>Lamb</w:t>
          </w:r>
        </w:p>
        <w:p w14:paraId="01C7D080" w14:textId="77777777" w:rsidR="000C67DA" w:rsidRPr="000C67DA" w:rsidRDefault="000C67DA" w:rsidP="000C67DA">
          <w:pPr>
            <w:pStyle w:val="ListParagraph"/>
            <w:numPr>
              <w:ilvl w:val="0"/>
              <w:numId w:val="37"/>
            </w:numPr>
            <w:rPr>
              <w:noProof/>
            </w:rPr>
          </w:pPr>
          <w:r w:rsidRPr="000C67DA">
            <w:t>Turkey</w:t>
          </w:r>
        </w:p>
        <w:p w14:paraId="69967499" w14:textId="77777777" w:rsidR="000C67DA" w:rsidRPr="000C67DA" w:rsidRDefault="000C67DA" w:rsidP="000C67DA">
          <w:pPr>
            <w:pStyle w:val="ListParagraph"/>
            <w:numPr>
              <w:ilvl w:val="0"/>
              <w:numId w:val="37"/>
            </w:numPr>
            <w:rPr>
              <w:noProof/>
            </w:rPr>
          </w:pPr>
          <w:r w:rsidRPr="000C67DA">
            <w:t>Charcoal</w:t>
          </w:r>
        </w:p>
        <w:p w14:paraId="4C03F0F8" w14:textId="1A8E05A9" w:rsidR="000C67DA" w:rsidRPr="000C67DA" w:rsidRDefault="000C67DA" w:rsidP="000C67DA">
          <w:pPr>
            <w:pStyle w:val="ListParagraph"/>
            <w:numPr>
              <w:ilvl w:val="0"/>
              <w:numId w:val="37"/>
            </w:numPr>
            <w:rPr>
              <w:noProof/>
            </w:rPr>
          </w:pPr>
          <w:r w:rsidRPr="000C67DA">
            <w:t xml:space="preserve">Food </w:t>
          </w:r>
          <w:ins w:id="328" w:author="Author">
            <w:r w:rsidR="00DA628C">
              <w:t>s</w:t>
            </w:r>
          </w:ins>
          <w:del w:id="329" w:author="Author">
            <w:r w:rsidRPr="000C67DA" w:rsidDel="00DA628C">
              <w:delText>S</w:delText>
            </w:r>
          </w:del>
          <w:r w:rsidRPr="000C67DA">
            <w:t>afety</w:t>
          </w:r>
        </w:p>
        <w:p w14:paraId="4E402D57" w14:textId="557BF1B8" w:rsidR="000C67DA" w:rsidRPr="000C67DA" w:rsidRDefault="000C67DA" w:rsidP="000C67DA">
          <w:pPr>
            <w:pStyle w:val="ListParagraph"/>
            <w:numPr>
              <w:ilvl w:val="0"/>
              <w:numId w:val="37"/>
            </w:numPr>
            <w:rPr>
              <w:noProof/>
            </w:rPr>
          </w:pPr>
          <w:r w:rsidRPr="000C67DA">
            <w:t xml:space="preserve">Food </w:t>
          </w:r>
          <w:ins w:id="330" w:author="Author">
            <w:r w:rsidR="00DA628C">
              <w:t>l</w:t>
            </w:r>
          </w:ins>
          <w:del w:id="331" w:author="Author">
            <w:r w:rsidRPr="000C67DA" w:rsidDel="00DA628C">
              <w:delText>L</w:delText>
            </w:r>
          </w:del>
          <w:r w:rsidRPr="000C67DA">
            <w:t>abel</w:t>
          </w:r>
        </w:p>
        <w:p w14:paraId="0F1834E1" w14:textId="77777777" w:rsidR="000C67DA" w:rsidRPr="000C67DA" w:rsidRDefault="000C67DA" w:rsidP="000C67DA">
          <w:pPr>
            <w:pStyle w:val="ListParagraph"/>
            <w:numPr>
              <w:ilvl w:val="0"/>
              <w:numId w:val="37"/>
            </w:numPr>
            <w:rPr>
              <w:noProof/>
            </w:rPr>
          </w:pPr>
          <w:r w:rsidRPr="000C67DA">
            <w:t>Chef</w:t>
          </w:r>
        </w:p>
        <w:p w14:paraId="2EB16026" w14:textId="69B6623E" w:rsidR="000C67DA" w:rsidRPr="000C67DA" w:rsidRDefault="000C67DA" w:rsidP="000C67DA">
          <w:pPr>
            <w:pStyle w:val="ListParagraph"/>
            <w:numPr>
              <w:ilvl w:val="0"/>
              <w:numId w:val="37"/>
            </w:numPr>
            <w:rPr>
              <w:noProof/>
            </w:rPr>
          </w:pPr>
          <w:r w:rsidRPr="000C67DA">
            <w:t xml:space="preserve">Meat </w:t>
          </w:r>
          <w:del w:id="332" w:author="Author">
            <w:r w:rsidRPr="000C67DA" w:rsidDel="00DA628C">
              <w:delText>S</w:delText>
            </w:r>
          </w:del>
          <w:ins w:id="333" w:author="Author">
            <w:r w:rsidR="00DA628C">
              <w:t>s</w:t>
            </w:r>
          </w:ins>
          <w:r w:rsidRPr="000C67DA">
            <w:t>cience</w:t>
          </w:r>
        </w:p>
        <w:p w14:paraId="65C2656C" w14:textId="77777777" w:rsidR="000C67DA" w:rsidRPr="000C67DA" w:rsidRDefault="000C67DA" w:rsidP="000C67DA">
          <w:pPr>
            <w:pStyle w:val="ListParagraph"/>
            <w:numPr>
              <w:ilvl w:val="0"/>
              <w:numId w:val="37"/>
            </w:numPr>
            <w:rPr>
              <w:noProof/>
            </w:rPr>
          </w:pPr>
          <w:r w:rsidRPr="000C67DA">
            <w:t>BBQ</w:t>
          </w:r>
        </w:p>
        <w:p w14:paraId="6DB9D558" w14:textId="77777777" w:rsidR="000C67DA" w:rsidRPr="000C67DA" w:rsidRDefault="000C67DA" w:rsidP="000C67DA">
          <w:pPr>
            <w:pStyle w:val="ListParagraph"/>
            <w:numPr>
              <w:ilvl w:val="0"/>
              <w:numId w:val="37"/>
            </w:numPr>
            <w:rPr>
              <w:noProof/>
            </w:rPr>
          </w:pPr>
          <w:r w:rsidRPr="000C67DA">
            <w:t>Ingredients</w:t>
          </w:r>
        </w:p>
        <w:p w14:paraId="0D3A8D81" w14:textId="14E3C0EA" w:rsidR="000C67DA" w:rsidRPr="000C67DA" w:rsidRDefault="000C67DA" w:rsidP="000C67DA">
          <w:pPr>
            <w:pStyle w:val="ListParagraph"/>
            <w:numPr>
              <w:ilvl w:val="0"/>
              <w:numId w:val="37"/>
            </w:numPr>
            <w:rPr>
              <w:noProof/>
            </w:rPr>
          </w:pPr>
          <w:r w:rsidRPr="000C67DA">
            <w:t xml:space="preserve">Red </w:t>
          </w:r>
          <w:ins w:id="334" w:author="Author">
            <w:r w:rsidR="00DA628C">
              <w:t>m</w:t>
            </w:r>
          </w:ins>
          <w:del w:id="335" w:author="Author">
            <w:r w:rsidRPr="000C67DA" w:rsidDel="00DA628C">
              <w:delText>M</w:delText>
            </w:r>
          </w:del>
          <w:r w:rsidRPr="000C67DA">
            <w:t>eat</w:t>
          </w:r>
        </w:p>
        <w:p w14:paraId="1A533D25" w14:textId="77777777" w:rsidR="000C67DA" w:rsidRPr="000C67DA" w:rsidRDefault="000C67DA" w:rsidP="000C67DA">
          <w:pPr>
            <w:pStyle w:val="ListParagraph"/>
            <w:numPr>
              <w:ilvl w:val="0"/>
              <w:numId w:val="37"/>
            </w:numPr>
            <w:rPr>
              <w:noProof/>
            </w:rPr>
          </w:pPr>
          <w:r w:rsidRPr="000C67DA">
            <w:t>Tongs</w:t>
          </w:r>
        </w:p>
        <w:p w14:paraId="065D7F86" w14:textId="77777777" w:rsidR="000C67DA" w:rsidRPr="000C67DA" w:rsidRDefault="000C67DA" w:rsidP="000C67DA">
          <w:pPr>
            <w:pStyle w:val="ListParagraph"/>
            <w:numPr>
              <w:ilvl w:val="0"/>
              <w:numId w:val="37"/>
            </w:numPr>
            <w:rPr>
              <w:noProof/>
            </w:rPr>
          </w:pPr>
          <w:r w:rsidRPr="000C67DA">
            <w:t>Buns</w:t>
          </w:r>
        </w:p>
        <w:p w14:paraId="4BF1EB4E" w14:textId="77777777" w:rsidR="000C67DA" w:rsidRPr="000C67DA" w:rsidRDefault="000C67DA" w:rsidP="000C67DA">
          <w:pPr>
            <w:pStyle w:val="ListParagraph"/>
            <w:numPr>
              <w:ilvl w:val="0"/>
              <w:numId w:val="37"/>
            </w:numPr>
            <w:rPr>
              <w:noProof/>
            </w:rPr>
          </w:pPr>
          <w:r w:rsidRPr="000C67DA">
            <w:t>Gas grill</w:t>
          </w:r>
        </w:p>
        <w:p w14:paraId="1ADCEEF2" w14:textId="77777777" w:rsidR="000C67DA" w:rsidRPr="000C67DA" w:rsidRDefault="000C67DA" w:rsidP="000C67DA">
          <w:pPr>
            <w:pStyle w:val="ListParagraph"/>
            <w:numPr>
              <w:ilvl w:val="0"/>
              <w:numId w:val="37"/>
            </w:numPr>
            <w:rPr>
              <w:noProof/>
            </w:rPr>
          </w:pPr>
          <w:r w:rsidRPr="000C67DA">
            <w:t>Spices</w:t>
          </w:r>
        </w:p>
        <w:p w14:paraId="28C78B10" w14:textId="77777777" w:rsidR="000C67DA" w:rsidRPr="000C67DA" w:rsidRDefault="000C67DA" w:rsidP="000C67DA">
          <w:pPr>
            <w:pStyle w:val="ListParagraph"/>
            <w:numPr>
              <w:ilvl w:val="0"/>
              <w:numId w:val="37"/>
            </w:numPr>
            <w:rPr>
              <w:noProof/>
            </w:rPr>
          </w:pPr>
          <w:r w:rsidRPr="000C67DA">
            <w:t>Cheese</w:t>
          </w:r>
        </w:p>
        <w:p w14:paraId="0A2EB3CA" w14:textId="77777777" w:rsidR="000C67DA" w:rsidRPr="000C67DA" w:rsidRDefault="000C67DA" w:rsidP="000C67DA">
          <w:pPr>
            <w:pStyle w:val="ListParagraph"/>
            <w:numPr>
              <w:ilvl w:val="0"/>
              <w:numId w:val="37"/>
            </w:numPr>
            <w:rPr>
              <w:noProof/>
            </w:rPr>
          </w:pPr>
          <w:r w:rsidRPr="000C67DA">
            <w:t>Ketchup</w:t>
          </w:r>
        </w:p>
        <w:p w14:paraId="3CB41118" w14:textId="77777777" w:rsidR="000C67DA" w:rsidRPr="000C67DA" w:rsidRDefault="000C67DA" w:rsidP="000C67DA">
          <w:pPr>
            <w:pStyle w:val="ListParagraph"/>
            <w:numPr>
              <w:ilvl w:val="0"/>
              <w:numId w:val="37"/>
            </w:numPr>
            <w:rPr>
              <w:noProof/>
            </w:rPr>
          </w:pPr>
          <w:r w:rsidRPr="000C67DA">
            <w:t>Pickles</w:t>
          </w:r>
        </w:p>
        <w:p w14:paraId="63008ED9" w14:textId="77777777" w:rsidR="00A50BD2" w:rsidRPr="000C67DA" w:rsidRDefault="000C67DA" w:rsidP="000C67DA">
          <w:pPr>
            <w:pStyle w:val="ListParagraph"/>
            <w:numPr>
              <w:ilvl w:val="0"/>
              <w:numId w:val="37"/>
            </w:numPr>
            <w:rPr>
              <w:noProof/>
            </w:rPr>
          </w:pPr>
          <w:r w:rsidRPr="000C67DA">
            <w:t>Lettuce</w:t>
          </w:r>
          <w:r w:rsidR="00A50BD2" w:rsidRPr="000C67DA">
            <w:fldChar w:fldCharType="begin"/>
          </w:r>
          <w:r w:rsidR="00A50BD2" w:rsidRPr="000C67DA">
            <w:instrText xml:space="preserve"> BIBLIOGRAPHY </w:instrText>
          </w:r>
          <w:r w:rsidR="00A50BD2" w:rsidRPr="000C67DA">
            <w:fldChar w:fldCharType="separate"/>
          </w:r>
        </w:p>
        <w:p w14:paraId="2774FF76" w14:textId="77777777" w:rsidR="00A50BD2" w:rsidRPr="000C67DA" w:rsidRDefault="00A50BD2" w:rsidP="000C67DA">
          <w:r w:rsidRPr="000C67DA">
            <w:rPr>
              <w:bCs/>
              <w:noProof/>
            </w:rPr>
            <w:fldChar w:fldCharType="end"/>
          </w:r>
        </w:p>
      </w:sdtContent>
    </w:sdt>
    <w:p w14:paraId="4E792988" w14:textId="77777777" w:rsidR="00A50BD2" w:rsidRPr="000C67DA" w:rsidRDefault="00A50BD2" w:rsidP="003B653D"/>
    <w:p w14:paraId="193B342E" w14:textId="77777777" w:rsidR="000C67DA" w:rsidRDefault="000C67DA">
      <w:pPr>
        <w:spacing w:after="160" w:line="259" w:lineRule="auto"/>
      </w:pPr>
      <w:r>
        <w:br w:type="page"/>
      </w:r>
    </w:p>
    <w:p w14:paraId="0F4D8029" w14:textId="77777777" w:rsidR="000D478B" w:rsidRDefault="000C67DA" w:rsidP="000C67DA">
      <w:pPr>
        <w:pStyle w:val="Heading2"/>
      </w:pPr>
      <w:r>
        <w:lastRenderedPageBreak/>
        <w:t>Appendix B – Mind Map</w:t>
      </w:r>
    </w:p>
    <w:p w14:paraId="2B3A6842" w14:textId="77777777" w:rsidR="000C67DA" w:rsidRDefault="000C67DA" w:rsidP="000C67DA"/>
    <w:p w14:paraId="7ABE6AC3" w14:textId="77777777" w:rsidR="000C67DA" w:rsidRPr="000C67DA" w:rsidRDefault="000C67DA" w:rsidP="000C67DA"/>
    <w:p w14:paraId="7612C348" w14:textId="77777777" w:rsidR="000C67DA" w:rsidRDefault="000C67DA" w:rsidP="000C67DA">
      <w:r>
        <w:rPr>
          <w:noProof/>
        </w:rPr>
        <w:drawing>
          <wp:inline distT="0" distB="0" distL="0" distR="0" wp14:anchorId="3E6B6005" wp14:editId="384F76E2">
            <wp:extent cx="6400800" cy="455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4559935"/>
                    </a:xfrm>
                    <a:prstGeom prst="rect">
                      <a:avLst/>
                    </a:prstGeom>
                  </pic:spPr>
                </pic:pic>
              </a:graphicData>
            </a:graphic>
          </wp:inline>
        </w:drawing>
      </w:r>
    </w:p>
    <w:p w14:paraId="48DA9884" w14:textId="77777777" w:rsidR="000C67DA" w:rsidRDefault="000C67DA" w:rsidP="000C67DA">
      <w:r>
        <w:br w:type="page"/>
      </w:r>
    </w:p>
    <w:p w14:paraId="0519E76F" w14:textId="77777777" w:rsidR="000C67DA" w:rsidRDefault="000C67DA" w:rsidP="000C67DA">
      <w:r>
        <w:rPr>
          <w:noProof/>
        </w:rPr>
        <w:lastRenderedPageBreak/>
        <w:drawing>
          <wp:inline distT="0" distB="0" distL="0" distR="0" wp14:anchorId="5B90987D" wp14:editId="5536CBD3">
            <wp:extent cx="6400800" cy="7425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7425055"/>
                    </a:xfrm>
                    <a:prstGeom prst="rect">
                      <a:avLst/>
                    </a:prstGeom>
                  </pic:spPr>
                </pic:pic>
              </a:graphicData>
            </a:graphic>
          </wp:inline>
        </w:drawing>
      </w:r>
    </w:p>
    <w:p w14:paraId="4DD03AE1" w14:textId="77777777" w:rsidR="000C67DA" w:rsidRDefault="000C67DA">
      <w:pPr>
        <w:spacing w:after="160" w:line="259" w:lineRule="auto"/>
      </w:pPr>
      <w:r>
        <w:br w:type="page"/>
      </w:r>
    </w:p>
    <w:p w14:paraId="486FB45C" w14:textId="77777777" w:rsidR="000C67DA" w:rsidRDefault="000C67DA" w:rsidP="000C67DA">
      <w:pPr>
        <w:pStyle w:val="Heading2"/>
      </w:pPr>
      <w:r>
        <w:lastRenderedPageBreak/>
        <w:t>Appendix D- Money Cards</w:t>
      </w:r>
    </w:p>
    <w:p w14:paraId="00671979" w14:textId="77777777" w:rsidR="000C67DA" w:rsidRDefault="000C67DA" w:rsidP="000C67DA">
      <w:r>
        <w:rPr>
          <w:noProof/>
        </w:rPr>
        <w:drawing>
          <wp:inline distT="0" distB="0" distL="0" distR="0" wp14:anchorId="32364461" wp14:editId="66EA1833">
            <wp:extent cx="6083398" cy="7753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7446" cy="7758509"/>
                    </a:xfrm>
                    <a:prstGeom prst="rect">
                      <a:avLst/>
                    </a:prstGeom>
                  </pic:spPr>
                </pic:pic>
              </a:graphicData>
            </a:graphic>
          </wp:inline>
        </w:drawing>
      </w:r>
    </w:p>
    <w:p w14:paraId="0E48E797" w14:textId="77777777" w:rsidR="00167E37" w:rsidRDefault="000C67DA" w:rsidP="000C67DA">
      <w:r>
        <w:br w:type="page"/>
      </w:r>
      <w:r>
        <w:rPr>
          <w:noProof/>
        </w:rPr>
        <w:lastRenderedPageBreak/>
        <w:drawing>
          <wp:inline distT="0" distB="0" distL="0" distR="0" wp14:anchorId="3DAF49FF" wp14:editId="08B6A3F1">
            <wp:extent cx="6400800" cy="7954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7954010"/>
                    </a:xfrm>
                    <a:prstGeom prst="rect">
                      <a:avLst/>
                    </a:prstGeom>
                  </pic:spPr>
                </pic:pic>
              </a:graphicData>
            </a:graphic>
          </wp:inline>
        </w:drawing>
      </w:r>
    </w:p>
    <w:p w14:paraId="1DE93AEA" w14:textId="77777777" w:rsidR="00167E37" w:rsidRDefault="00167E37" w:rsidP="00167E37">
      <w:r>
        <w:br w:type="page"/>
      </w:r>
    </w:p>
    <w:p w14:paraId="1785E78D" w14:textId="77777777" w:rsidR="00167E37" w:rsidRDefault="00167E37" w:rsidP="00167E37">
      <w:pPr>
        <w:pStyle w:val="Heading2"/>
      </w:pPr>
      <w:r>
        <w:lastRenderedPageBreak/>
        <w:t xml:space="preserve">Appendix F </w:t>
      </w:r>
    </w:p>
    <w:p w14:paraId="0710CF4A" w14:textId="77777777" w:rsidR="00167E37" w:rsidRPr="003818B2" w:rsidRDefault="00167E37" w:rsidP="00167E37">
      <w:pPr>
        <w:jc w:val="center"/>
        <w:rPr>
          <w:b/>
          <w:sz w:val="28"/>
          <w:szCs w:val="28"/>
        </w:rPr>
      </w:pPr>
      <w:r>
        <w:rPr>
          <w:b/>
          <w:sz w:val="28"/>
          <w:szCs w:val="28"/>
        </w:rPr>
        <w:t>Where’s the Beef?</w:t>
      </w:r>
    </w:p>
    <w:p w14:paraId="2AECECCD" w14:textId="77777777" w:rsidR="00167E37" w:rsidRDefault="00167E37" w:rsidP="00167E37">
      <w:r w:rsidRPr="003818B2">
        <w:rPr>
          <w:noProof/>
        </w:rPr>
        <w:drawing>
          <wp:inline distT="0" distB="0" distL="0" distR="0" wp14:anchorId="61BC0208" wp14:editId="04A6D091">
            <wp:extent cx="3798132" cy="6111240"/>
            <wp:effectExtent l="5398"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801148" cy="6116093"/>
                    </a:xfrm>
                    <a:prstGeom prst="rect">
                      <a:avLst/>
                    </a:prstGeom>
                    <a:noFill/>
                    <a:ln>
                      <a:noFill/>
                    </a:ln>
                  </pic:spPr>
                </pic:pic>
              </a:graphicData>
            </a:graphic>
          </wp:inline>
        </w:drawing>
      </w:r>
    </w:p>
    <w:p w14:paraId="5E4540AC" w14:textId="77777777" w:rsidR="00167E37" w:rsidRDefault="00167E37" w:rsidP="00167E37"/>
    <w:p w14:paraId="21CEFC46" w14:textId="77777777" w:rsidR="00167E37" w:rsidRDefault="00167E37" w:rsidP="00167E37">
      <w:r>
        <w:t>Chuck (Blue)</w:t>
      </w:r>
    </w:p>
    <w:p w14:paraId="1CB0D197" w14:textId="77777777" w:rsidR="00167E37" w:rsidRDefault="00167E37" w:rsidP="00167E37">
      <w:r>
        <w:t>Rib (Red)</w:t>
      </w:r>
    </w:p>
    <w:p w14:paraId="46653E42" w14:textId="77777777" w:rsidR="00167E37" w:rsidRDefault="00167E37" w:rsidP="00167E37">
      <w:r>
        <w:t>Loin (Green)</w:t>
      </w:r>
    </w:p>
    <w:p w14:paraId="351250DB" w14:textId="77777777" w:rsidR="00167E37" w:rsidRDefault="00167E37" w:rsidP="00167E37">
      <w:r>
        <w:t>Round (Purple)</w:t>
      </w:r>
    </w:p>
    <w:p w14:paraId="1AB4A419" w14:textId="77777777" w:rsidR="00167E37" w:rsidRDefault="00167E37" w:rsidP="00167E37">
      <w:r>
        <w:t>Brisket  (Orange)</w:t>
      </w:r>
    </w:p>
    <w:p w14:paraId="1F0811F3" w14:textId="77777777" w:rsidR="00167E37" w:rsidRDefault="00167E37" w:rsidP="00167E37">
      <w:r>
        <w:t>Plate  (Yellow)</w:t>
      </w:r>
    </w:p>
    <w:p w14:paraId="13A559F7" w14:textId="77777777" w:rsidR="00167E37" w:rsidRDefault="00167E37" w:rsidP="00167E37">
      <w:r>
        <w:t>Flank  (Brown)</w:t>
      </w:r>
    </w:p>
    <w:p w14:paraId="49792588" w14:textId="77777777" w:rsidR="00167E37" w:rsidRDefault="00167E37" w:rsidP="00167E37"/>
    <w:p w14:paraId="47A1B337" w14:textId="77777777" w:rsidR="00167E37" w:rsidRDefault="00167E37">
      <w:pPr>
        <w:spacing w:after="160" w:line="259" w:lineRule="auto"/>
      </w:pPr>
      <w:r>
        <w:br w:type="page"/>
      </w:r>
    </w:p>
    <w:p w14:paraId="21651289" w14:textId="77777777" w:rsidR="00167E37" w:rsidRDefault="00167E37" w:rsidP="00167E37">
      <w:pPr>
        <w:sectPr w:rsidR="00167E37" w:rsidSect="00F61D15">
          <w:headerReference w:type="default" r:id="rId25"/>
          <w:pgSz w:w="12240" w:h="15840"/>
          <w:pgMar w:top="1440" w:right="1080" w:bottom="1440" w:left="1080" w:header="720" w:footer="720" w:gutter="0"/>
          <w:cols w:space="720"/>
          <w:docGrid w:linePitch="360"/>
        </w:sectPr>
      </w:pPr>
    </w:p>
    <w:tbl>
      <w:tblPr>
        <w:tblStyle w:val="TableGrid"/>
        <w:tblW w:w="14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45"/>
        <w:gridCol w:w="7245"/>
      </w:tblGrid>
      <w:tr w:rsidR="00167E37" w:rsidRPr="00E854B7" w14:paraId="6DD4D8C3" w14:textId="77777777" w:rsidTr="00167E37">
        <w:trPr>
          <w:trHeight w:val="4655"/>
        </w:trPr>
        <w:tc>
          <w:tcPr>
            <w:tcW w:w="7245" w:type="dxa"/>
          </w:tcPr>
          <w:p w14:paraId="3D84C52C" w14:textId="77777777" w:rsidR="00167E37" w:rsidRPr="00D249C3" w:rsidRDefault="00167E37" w:rsidP="00167E37">
            <w:pPr>
              <w:jc w:val="center"/>
              <w:rPr>
                <w:sz w:val="72"/>
                <w:szCs w:val="96"/>
              </w:rPr>
            </w:pPr>
            <w:r w:rsidRPr="00D249C3">
              <w:rPr>
                <w:sz w:val="72"/>
                <w:szCs w:val="96"/>
              </w:rPr>
              <w:lastRenderedPageBreak/>
              <w:t>100% Grass Fed or Grass Fed Only</w:t>
            </w:r>
          </w:p>
          <w:p w14:paraId="298CF3B1" w14:textId="77777777" w:rsidR="00167E37" w:rsidRPr="00E854B7" w:rsidRDefault="00167E37" w:rsidP="00167E37">
            <w:pPr>
              <w:jc w:val="center"/>
              <w:rPr>
                <w:sz w:val="96"/>
                <w:szCs w:val="96"/>
              </w:rPr>
            </w:pPr>
            <w:r w:rsidRPr="00D249C3">
              <w:rPr>
                <w:noProof/>
                <w:sz w:val="72"/>
                <w:szCs w:val="96"/>
              </w:rPr>
              <mc:AlternateContent>
                <mc:Choice Requires="wps">
                  <w:drawing>
                    <wp:anchor distT="0" distB="0" distL="114300" distR="114300" simplePos="0" relativeHeight="251665408" behindDoc="0" locked="0" layoutInCell="1" allowOverlap="1" wp14:anchorId="0E9BEE1F" wp14:editId="0F0ACB85">
                      <wp:simplePos x="0" y="0"/>
                      <wp:positionH relativeFrom="column">
                        <wp:posOffset>1455419</wp:posOffset>
                      </wp:positionH>
                      <wp:positionV relativeFrom="paragraph">
                        <wp:posOffset>224791</wp:posOffset>
                      </wp:positionV>
                      <wp:extent cx="1857375" cy="1638300"/>
                      <wp:effectExtent l="0" t="0" r="9525" b="0"/>
                      <wp:wrapNone/>
                      <wp:docPr id="24" name="Text Box 24"/>
                      <wp:cNvGraphicFramePr/>
                      <a:graphic xmlns:a="http://schemas.openxmlformats.org/drawingml/2006/main">
                        <a:graphicData uri="http://schemas.microsoft.com/office/word/2010/wordprocessingShape">
                          <wps:wsp>
                            <wps:cNvSpPr txBox="1"/>
                            <wps:spPr>
                              <a:xfrm>
                                <a:off x="0" y="0"/>
                                <a:ext cx="1857375" cy="163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E8BBA" w14:textId="77777777" w:rsidR="002709BE" w:rsidRDefault="002709BE" w:rsidP="00167E37">
                                  <w:r>
                                    <w:rPr>
                                      <w:noProof/>
                                    </w:rPr>
                                    <w:drawing>
                                      <wp:inline distT="0" distB="0" distL="0" distR="0" wp14:anchorId="37D20B9C" wp14:editId="10142E33">
                                        <wp:extent cx="1487170" cy="1487170"/>
                                        <wp:effectExtent l="0" t="0" r="0" b="0"/>
                                        <wp:docPr id="41" name="Picture 4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7170" cy="14871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BEE1F" id="Text Box 24" o:spid="_x0000_s1029" type="#_x0000_t202" style="position:absolute;left:0;text-align:left;margin-left:114.6pt;margin-top:17.7pt;width:146.25pt;height:1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" fillcolor="white [3201]" stroked="f" strokeweight=".5pt">
                      <v:textbox>
                        <w:txbxContent>
                          <w:p w14:paraId="0CDE8BBA" w14:textId="77777777" w:rsidR="002709BE" w:rsidRDefault="002709BE" w:rsidP="00167E37">
                            <w:r>
                              <w:rPr>
                                <w:noProof/>
                              </w:rPr>
                              <w:drawing>
                                <wp:inline distT="0" distB="0" distL="0" distR="0" wp14:anchorId="37D20B9C" wp14:editId="10142E33">
                                  <wp:extent cx="1487170" cy="1487170"/>
                                  <wp:effectExtent l="0" t="0" r="0" b="0"/>
                                  <wp:docPr id="41" name="Picture 4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87170" cy="1487170"/>
                                          </a:xfrm>
                                          <a:prstGeom prst="rect">
                                            <a:avLst/>
                                          </a:prstGeom>
                                          <a:noFill/>
                                          <a:ln>
                                            <a:noFill/>
                                          </a:ln>
                                        </pic:spPr>
                                      </pic:pic>
                                    </a:graphicData>
                                  </a:graphic>
                                </wp:inline>
                              </w:drawing>
                            </w:r>
                          </w:p>
                        </w:txbxContent>
                      </v:textbox>
                    </v:shape>
                  </w:pict>
                </mc:Fallback>
              </mc:AlternateContent>
            </w:r>
          </w:p>
        </w:tc>
        <w:tc>
          <w:tcPr>
            <w:tcW w:w="7245" w:type="dxa"/>
          </w:tcPr>
          <w:p w14:paraId="1F6D8473" w14:textId="77777777" w:rsidR="00167E37" w:rsidRDefault="00167E37" w:rsidP="00167E37">
            <w:pPr>
              <w:jc w:val="center"/>
              <w:rPr>
                <w:sz w:val="96"/>
                <w:szCs w:val="96"/>
              </w:rPr>
            </w:pPr>
            <w:r w:rsidRPr="00E854B7">
              <w:rPr>
                <w:sz w:val="96"/>
                <w:szCs w:val="96"/>
              </w:rPr>
              <w:t>Grass Fed</w:t>
            </w:r>
          </w:p>
          <w:p w14:paraId="477EFDA1" w14:textId="77777777" w:rsidR="00167E37" w:rsidRPr="00E854B7" w:rsidRDefault="00167E37" w:rsidP="00167E37">
            <w:pPr>
              <w:jc w:val="center"/>
              <w:rPr>
                <w:sz w:val="96"/>
                <w:szCs w:val="96"/>
              </w:rPr>
            </w:pPr>
            <w:r>
              <w:rPr>
                <w:noProof/>
              </w:rPr>
              <w:drawing>
                <wp:inline distT="0" distB="0" distL="0" distR="0" wp14:anchorId="2C2E5FE5" wp14:editId="0A219EF9">
                  <wp:extent cx="1895475" cy="1924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475" cy="1924050"/>
                          </a:xfrm>
                          <a:prstGeom prst="rect">
                            <a:avLst/>
                          </a:prstGeom>
                        </pic:spPr>
                      </pic:pic>
                    </a:graphicData>
                  </a:graphic>
                </wp:inline>
              </w:drawing>
            </w:r>
          </w:p>
        </w:tc>
      </w:tr>
      <w:tr w:rsidR="00167E37" w:rsidRPr="00E854B7" w14:paraId="5C75902A" w14:textId="77777777" w:rsidTr="00167E37">
        <w:trPr>
          <w:trHeight w:val="4396"/>
        </w:trPr>
        <w:tc>
          <w:tcPr>
            <w:tcW w:w="7245" w:type="dxa"/>
          </w:tcPr>
          <w:p w14:paraId="198C916D" w14:textId="77777777" w:rsidR="00167E37" w:rsidRPr="00F8779B" w:rsidRDefault="00167E37" w:rsidP="00167E37">
            <w:pPr>
              <w:jc w:val="center"/>
              <w:rPr>
                <w:sz w:val="96"/>
                <w:szCs w:val="96"/>
              </w:rPr>
            </w:pPr>
            <w:r w:rsidRPr="00F8779B">
              <w:rPr>
                <w:sz w:val="96"/>
                <w:szCs w:val="96"/>
              </w:rPr>
              <w:t>Organic</w:t>
            </w:r>
          </w:p>
          <w:p w14:paraId="40B3BB52" w14:textId="77777777" w:rsidR="00167E37" w:rsidRPr="00E854B7" w:rsidRDefault="00167E37" w:rsidP="00167E37">
            <w:pPr>
              <w:jc w:val="center"/>
              <w:rPr>
                <w:sz w:val="96"/>
                <w:szCs w:val="96"/>
              </w:rPr>
            </w:pPr>
            <w:r>
              <w:rPr>
                <w:noProof/>
              </w:rPr>
              <w:drawing>
                <wp:inline distT="0" distB="0" distL="0" distR="0" wp14:anchorId="46DC7493" wp14:editId="1270F523">
                  <wp:extent cx="1543050" cy="150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3050" cy="1504950"/>
                          </a:xfrm>
                          <a:prstGeom prst="rect">
                            <a:avLst/>
                          </a:prstGeom>
                        </pic:spPr>
                      </pic:pic>
                    </a:graphicData>
                  </a:graphic>
                </wp:inline>
              </w:drawing>
            </w:r>
          </w:p>
        </w:tc>
        <w:tc>
          <w:tcPr>
            <w:tcW w:w="7245" w:type="dxa"/>
          </w:tcPr>
          <w:p w14:paraId="4A25FF85" w14:textId="77777777" w:rsidR="00167E37" w:rsidRDefault="00167E37" w:rsidP="00167E37">
            <w:pPr>
              <w:jc w:val="center"/>
              <w:rPr>
                <w:sz w:val="96"/>
                <w:szCs w:val="96"/>
              </w:rPr>
            </w:pPr>
          </w:p>
          <w:p w14:paraId="2EC87D24" w14:textId="3A86BB0E" w:rsidR="00167E37" w:rsidRPr="00E854B7" w:rsidRDefault="00167E37" w:rsidP="00167E37">
            <w:pPr>
              <w:jc w:val="center"/>
              <w:rPr>
                <w:sz w:val="96"/>
                <w:szCs w:val="96"/>
              </w:rPr>
            </w:pPr>
            <w:r w:rsidRPr="00E854B7">
              <w:rPr>
                <w:sz w:val="96"/>
                <w:szCs w:val="96"/>
              </w:rPr>
              <w:t>Free</w:t>
            </w:r>
            <w:ins w:id="336" w:author="Author">
              <w:r w:rsidR="003B302C">
                <w:rPr>
                  <w:sz w:val="96"/>
                  <w:szCs w:val="96"/>
                </w:rPr>
                <w:t xml:space="preserve"> </w:t>
              </w:r>
            </w:ins>
            <w:del w:id="337" w:author="Author">
              <w:r w:rsidRPr="00E854B7" w:rsidDel="003B302C">
                <w:rPr>
                  <w:sz w:val="96"/>
                  <w:szCs w:val="96"/>
                </w:rPr>
                <w:delText>-</w:delText>
              </w:r>
            </w:del>
            <w:r w:rsidRPr="00E854B7">
              <w:rPr>
                <w:sz w:val="96"/>
                <w:szCs w:val="96"/>
              </w:rPr>
              <w:t>Range/ Free Roaming</w:t>
            </w:r>
          </w:p>
        </w:tc>
      </w:tr>
      <w:tr w:rsidR="00167E37" w:rsidRPr="00E854B7" w14:paraId="38A74295" w14:textId="77777777" w:rsidTr="00167E37">
        <w:trPr>
          <w:trHeight w:val="4396"/>
        </w:trPr>
        <w:tc>
          <w:tcPr>
            <w:tcW w:w="7245" w:type="dxa"/>
          </w:tcPr>
          <w:p w14:paraId="25287D0B" w14:textId="77777777" w:rsidR="00167E37" w:rsidRDefault="00167E37" w:rsidP="00167E37">
            <w:pPr>
              <w:jc w:val="center"/>
              <w:rPr>
                <w:sz w:val="56"/>
                <w:szCs w:val="96"/>
              </w:rPr>
            </w:pPr>
            <w:r w:rsidRPr="00D249C3">
              <w:rPr>
                <w:sz w:val="56"/>
                <w:szCs w:val="96"/>
              </w:rPr>
              <w:lastRenderedPageBreak/>
              <w:t>No antibiotics added/ Raised without antibiotics</w:t>
            </w:r>
          </w:p>
          <w:p w14:paraId="1D51C40C" w14:textId="77777777" w:rsidR="00167E37" w:rsidRPr="00E854B7" w:rsidRDefault="00167E37" w:rsidP="00167E37">
            <w:pPr>
              <w:jc w:val="center"/>
              <w:rPr>
                <w:sz w:val="96"/>
                <w:szCs w:val="96"/>
              </w:rPr>
            </w:pPr>
            <w:r>
              <w:rPr>
                <w:noProof/>
                <w:sz w:val="96"/>
                <w:szCs w:val="96"/>
              </w:rPr>
              <mc:AlternateContent>
                <mc:Choice Requires="wps">
                  <w:drawing>
                    <wp:anchor distT="0" distB="0" distL="114300" distR="114300" simplePos="0" relativeHeight="251666432" behindDoc="0" locked="0" layoutInCell="1" allowOverlap="1" wp14:anchorId="1278E901" wp14:editId="438F8210">
                      <wp:simplePos x="0" y="0"/>
                      <wp:positionH relativeFrom="column">
                        <wp:posOffset>1255395</wp:posOffset>
                      </wp:positionH>
                      <wp:positionV relativeFrom="paragraph">
                        <wp:posOffset>170180</wp:posOffset>
                      </wp:positionV>
                      <wp:extent cx="1981200" cy="175387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981200" cy="17538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8DA53" w14:textId="77777777" w:rsidR="002709BE" w:rsidRDefault="002709BE" w:rsidP="00167E37">
                                  <w:r>
                                    <w:rPr>
                                      <w:noProof/>
                                    </w:rPr>
                                    <w:drawing>
                                      <wp:inline distT="0" distB="0" distL="0" distR="0" wp14:anchorId="713D1BCA" wp14:editId="505FF63D">
                                        <wp:extent cx="1706245" cy="1706245"/>
                                        <wp:effectExtent l="0" t="0" r="8255" b="8255"/>
                                        <wp:docPr id="42" name="Picture 42" descr="Image result for raised without antibiotics be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raised without antibiotics bee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6245" cy="17062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8E901" id="Text Box 25" o:spid="_x0000_s1030" type="#_x0000_t202" style="position:absolute;left:0;text-align:left;margin-left:98.85pt;margin-top:13.4pt;width:156pt;height:13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" fillcolor="white [3201]" stroked="f" strokeweight=".5pt">
                      <v:textbox>
                        <w:txbxContent>
                          <w:p w14:paraId="1C28DA53" w14:textId="77777777" w:rsidR="002709BE" w:rsidRDefault="002709BE" w:rsidP="00167E37">
                            <w:r>
                              <w:rPr>
                                <w:noProof/>
                              </w:rPr>
                              <w:drawing>
                                <wp:inline distT="0" distB="0" distL="0" distR="0" wp14:anchorId="713D1BCA" wp14:editId="505FF63D">
                                  <wp:extent cx="1706245" cy="1706245"/>
                                  <wp:effectExtent l="0" t="0" r="8255" b="8255"/>
                                  <wp:docPr id="42" name="Picture 42" descr="Image result for raised without antibiotics be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raised without antibiotics bee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06245" cy="1706245"/>
                                          </a:xfrm>
                                          <a:prstGeom prst="rect">
                                            <a:avLst/>
                                          </a:prstGeom>
                                          <a:noFill/>
                                          <a:ln>
                                            <a:noFill/>
                                          </a:ln>
                                        </pic:spPr>
                                      </pic:pic>
                                    </a:graphicData>
                                  </a:graphic>
                                </wp:inline>
                              </w:drawing>
                            </w:r>
                          </w:p>
                        </w:txbxContent>
                      </v:textbox>
                    </v:shape>
                  </w:pict>
                </mc:Fallback>
              </mc:AlternateContent>
            </w:r>
          </w:p>
        </w:tc>
        <w:tc>
          <w:tcPr>
            <w:tcW w:w="7245" w:type="dxa"/>
          </w:tcPr>
          <w:p w14:paraId="64DACAE9" w14:textId="77777777" w:rsidR="00167E37" w:rsidRPr="00E854B7" w:rsidRDefault="00167E37" w:rsidP="00167E37">
            <w:pPr>
              <w:jc w:val="center"/>
              <w:rPr>
                <w:sz w:val="96"/>
                <w:szCs w:val="96"/>
              </w:rPr>
            </w:pPr>
            <w:r w:rsidRPr="00E854B7">
              <w:rPr>
                <w:sz w:val="96"/>
                <w:szCs w:val="96"/>
              </w:rPr>
              <w:t>Natural or All Natural</w:t>
            </w:r>
          </w:p>
        </w:tc>
      </w:tr>
      <w:tr w:rsidR="00167E37" w:rsidRPr="00E854B7" w14:paraId="4271A7B8" w14:textId="77777777" w:rsidTr="00167E37">
        <w:trPr>
          <w:trHeight w:val="4396"/>
        </w:trPr>
        <w:tc>
          <w:tcPr>
            <w:tcW w:w="7245" w:type="dxa"/>
          </w:tcPr>
          <w:p w14:paraId="03B2243A" w14:textId="77777777" w:rsidR="00167E37" w:rsidRDefault="00167E37" w:rsidP="00167E37">
            <w:pPr>
              <w:jc w:val="center"/>
              <w:rPr>
                <w:sz w:val="96"/>
                <w:szCs w:val="96"/>
              </w:rPr>
            </w:pPr>
          </w:p>
          <w:p w14:paraId="64246D3B" w14:textId="77777777" w:rsidR="00167E37" w:rsidRPr="00E854B7" w:rsidRDefault="00167E37" w:rsidP="00167E37">
            <w:pPr>
              <w:jc w:val="center"/>
              <w:rPr>
                <w:sz w:val="96"/>
                <w:szCs w:val="96"/>
              </w:rPr>
            </w:pPr>
            <w:r w:rsidRPr="00E854B7">
              <w:rPr>
                <w:sz w:val="96"/>
                <w:szCs w:val="96"/>
              </w:rPr>
              <w:t>Naturally Raised</w:t>
            </w:r>
          </w:p>
        </w:tc>
        <w:tc>
          <w:tcPr>
            <w:tcW w:w="7245" w:type="dxa"/>
          </w:tcPr>
          <w:p w14:paraId="647F580F" w14:textId="77777777" w:rsidR="00167E37" w:rsidRDefault="00167E37" w:rsidP="00167E37">
            <w:pPr>
              <w:jc w:val="center"/>
              <w:rPr>
                <w:sz w:val="96"/>
                <w:szCs w:val="96"/>
              </w:rPr>
            </w:pPr>
          </w:p>
          <w:p w14:paraId="0462194F" w14:textId="77777777" w:rsidR="00167E37" w:rsidRPr="00E854B7" w:rsidRDefault="00167E37" w:rsidP="00167E37">
            <w:pPr>
              <w:jc w:val="center"/>
              <w:rPr>
                <w:sz w:val="96"/>
                <w:szCs w:val="96"/>
              </w:rPr>
            </w:pPr>
            <w:r w:rsidRPr="00E854B7">
              <w:rPr>
                <w:sz w:val="96"/>
                <w:szCs w:val="96"/>
              </w:rPr>
              <w:t>No Animal By- Products</w:t>
            </w:r>
          </w:p>
        </w:tc>
      </w:tr>
      <w:tr w:rsidR="00167E37" w:rsidRPr="00E854B7" w14:paraId="2CD33699" w14:textId="77777777" w:rsidTr="00167E37">
        <w:trPr>
          <w:trHeight w:val="4396"/>
        </w:trPr>
        <w:tc>
          <w:tcPr>
            <w:tcW w:w="7245" w:type="dxa"/>
          </w:tcPr>
          <w:p w14:paraId="1D3C0447" w14:textId="77777777" w:rsidR="00167E37" w:rsidRPr="00E854B7" w:rsidRDefault="00167E37" w:rsidP="00167E37">
            <w:pPr>
              <w:jc w:val="center"/>
              <w:rPr>
                <w:sz w:val="96"/>
                <w:szCs w:val="96"/>
              </w:rPr>
            </w:pPr>
            <w:r w:rsidRPr="00F8779B">
              <w:rPr>
                <w:sz w:val="72"/>
                <w:szCs w:val="96"/>
              </w:rPr>
              <w:lastRenderedPageBreak/>
              <w:t>Certified Humane Raised and Handled</w:t>
            </w:r>
            <w:r>
              <w:rPr>
                <w:noProof/>
              </w:rPr>
              <w:drawing>
                <wp:inline distT="0" distB="0" distL="0" distR="0" wp14:anchorId="737D6A37" wp14:editId="2D60A7FB">
                  <wp:extent cx="138112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1571625"/>
                          </a:xfrm>
                          <a:prstGeom prst="rect">
                            <a:avLst/>
                          </a:prstGeom>
                        </pic:spPr>
                      </pic:pic>
                    </a:graphicData>
                  </a:graphic>
                </wp:inline>
              </w:drawing>
            </w:r>
          </w:p>
        </w:tc>
        <w:tc>
          <w:tcPr>
            <w:tcW w:w="7245" w:type="dxa"/>
          </w:tcPr>
          <w:p w14:paraId="227CE7BE" w14:textId="2E5AD83A" w:rsidR="00167E37" w:rsidRPr="00E854B7" w:rsidRDefault="00167E37" w:rsidP="00167E37">
            <w:pPr>
              <w:rPr>
                <w:sz w:val="28"/>
                <w:szCs w:val="28"/>
              </w:rPr>
            </w:pPr>
            <w:r>
              <w:rPr>
                <w:sz w:val="28"/>
                <w:szCs w:val="28"/>
              </w:rPr>
              <w:t>Meat is produced from animals that were fed only grass, hay</w:t>
            </w:r>
            <w:ins w:id="338" w:author="Author">
              <w:r w:rsidR="003E48CC">
                <w:rPr>
                  <w:sz w:val="28"/>
                  <w:szCs w:val="28"/>
                </w:rPr>
                <w:t>,</w:t>
              </w:r>
            </w:ins>
            <w:r>
              <w:rPr>
                <w:sz w:val="28"/>
                <w:szCs w:val="28"/>
              </w:rPr>
              <w:t xml:space="preserve"> and other non-grain vegetation</w:t>
            </w:r>
            <w:del w:id="339" w:author="Author">
              <w:r w:rsidDel="00E0319E">
                <w:rPr>
                  <w:sz w:val="28"/>
                  <w:szCs w:val="28"/>
                </w:rPr>
                <w:delText>,</w:delText>
              </w:r>
            </w:del>
            <w:r>
              <w:rPr>
                <w:sz w:val="28"/>
                <w:szCs w:val="28"/>
              </w:rPr>
              <w:t xml:space="preserve"> for their entire lives and</w:t>
            </w:r>
            <w:ins w:id="340" w:author="Author">
              <w:r w:rsidR="00E0319E">
                <w:rPr>
                  <w:sz w:val="28"/>
                  <w:szCs w:val="28"/>
                </w:rPr>
                <w:t>,</w:t>
              </w:r>
            </w:ins>
            <w:r>
              <w:rPr>
                <w:sz w:val="28"/>
                <w:szCs w:val="28"/>
              </w:rPr>
              <w:t xml:space="preserve"> therefore, not grains and no animal by-products.</w:t>
            </w:r>
          </w:p>
        </w:tc>
      </w:tr>
      <w:tr w:rsidR="00167E37" w:rsidRPr="00E854B7" w14:paraId="64B91205" w14:textId="77777777" w:rsidTr="00167E37">
        <w:trPr>
          <w:trHeight w:val="4396"/>
        </w:trPr>
        <w:tc>
          <w:tcPr>
            <w:tcW w:w="7245" w:type="dxa"/>
          </w:tcPr>
          <w:p w14:paraId="3DE24581" w14:textId="77777777" w:rsidR="00167E37" w:rsidRDefault="00167E37" w:rsidP="00167E37">
            <w:pPr>
              <w:rPr>
                <w:sz w:val="28"/>
                <w:szCs w:val="28"/>
              </w:rPr>
            </w:pPr>
          </w:p>
          <w:p w14:paraId="2C912900" w14:textId="77777777" w:rsidR="00167E37" w:rsidRDefault="00167E37" w:rsidP="00167E37">
            <w:pPr>
              <w:rPr>
                <w:sz w:val="28"/>
                <w:szCs w:val="28"/>
              </w:rPr>
            </w:pPr>
          </w:p>
          <w:p w14:paraId="57DEB53F" w14:textId="77777777" w:rsidR="00167E37" w:rsidRPr="00E854B7" w:rsidRDefault="00167E37" w:rsidP="00167E37">
            <w:pPr>
              <w:rPr>
                <w:sz w:val="28"/>
                <w:szCs w:val="28"/>
              </w:rPr>
            </w:pPr>
            <w:r>
              <w:rPr>
                <w:sz w:val="28"/>
                <w:szCs w:val="28"/>
              </w:rPr>
              <w:t xml:space="preserve">Meat is produced from animals that ate grass at some point during their lives.  </w:t>
            </w:r>
          </w:p>
        </w:tc>
        <w:tc>
          <w:tcPr>
            <w:tcW w:w="7245" w:type="dxa"/>
          </w:tcPr>
          <w:p w14:paraId="15DC2055" w14:textId="77777777" w:rsidR="00167E37" w:rsidRDefault="00167E37" w:rsidP="00167E37">
            <w:pPr>
              <w:rPr>
                <w:sz w:val="28"/>
                <w:szCs w:val="28"/>
              </w:rPr>
            </w:pPr>
          </w:p>
          <w:p w14:paraId="38D12CAE" w14:textId="77777777" w:rsidR="00167E37" w:rsidRDefault="00167E37" w:rsidP="00167E37">
            <w:pPr>
              <w:rPr>
                <w:sz w:val="28"/>
                <w:szCs w:val="28"/>
              </w:rPr>
            </w:pPr>
          </w:p>
          <w:p w14:paraId="4BABD3D8" w14:textId="77777777" w:rsidR="00167E37" w:rsidRDefault="00167E37" w:rsidP="00167E37">
            <w:pPr>
              <w:rPr>
                <w:sz w:val="28"/>
                <w:szCs w:val="28"/>
              </w:rPr>
            </w:pPr>
          </w:p>
          <w:p w14:paraId="19EAEDFF" w14:textId="77777777" w:rsidR="00167E37" w:rsidRDefault="00167E37" w:rsidP="00167E37">
            <w:pPr>
              <w:rPr>
                <w:sz w:val="28"/>
                <w:szCs w:val="28"/>
              </w:rPr>
            </w:pPr>
            <w:r>
              <w:rPr>
                <w:sz w:val="28"/>
                <w:szCs w:val="28"/>
              </w:rPr>
              <w:t>Meat comes from a farm that prohibits using animal by-products or antibiotics or related drugs in the feed for farm animals.  All food with this label must be verified by an independent organization</w:t>
            </w:r>
          </w:p>
        </w:tc>
      </w:tr>
      <w:tr w:rsidR="00167E37" w:rsidRPr="00E854B7" w14:paraId="55724B84" w14:textId="77777777" w:rsidTr="00167E37">
        <w:trPr>
          <w:trHeight w:val="4396"/>
        </w:trPr>
        <w:tc>
          <w:tcPr>
            <w:tcW w:w="7245" w:type="dxa"/>
          </w:tcPr>
          <w:p w14:paraId="2AF54779" w14:textId="742B981A" w:rsidR="00167E37" w:rsidRDefault="00167E37" w:rsidP="00167E37">
            <w:pPr>
              <w:rPr>
                <w:sz w:val="28"/>
                <w:szCs w:val="28"/>
              </w:rPr>
            </w:pPr>
            <w:r>
              <w:rPr>
                <w:sz w:val="28"/>
                <w:szCs w:val="28"/>
              </w:rPr>
              <w:lastRenderedPageBreak/>
              <w:t>These labels only apply to poultry</w:t>
            </w:r>
            <w:ins w:id="341" w:author="Author">
              <w:r w:rsidR="00E0319E">
                <w:rPr>
                  <w:sz w:val="28"/>
                  <w:szCs w:val="28"/>
                </w:rPr>
                <w:t>,</w:t>
              </w:r>
            </w:ins>
            <w:r>
              <w:rPr>
                <w:sz w:val="28"/>
                <w:szCs w:val="28"/>
              </w:rPr>
              <w:t xml:space="preserve"> but it means that the animal was allowed access to the outdoors.</w:t>
            </w:r>
          </w:p>
        </w:tc>
        <w:tc>
          <w:tcPr>
            <w:tcW w:w="7245" w:type="dxa"/>
          </w:tcPr>
          <w:p w14:paraId="1EC3B7E3" w14:textId="47770585" w:rsidR="00167E37" w:rsidRDefault="00167E37" w:rsidP="00167E37">
            <w:pPr>
              <w:rPr>
                <w:sz w:val="28"/>
                <w:szCs w:val="28"/>
              </w:rPr>
            </w:pPr>
            <w:r>
              <w:rPr>
                <w:sz w:val="28"/>
                <w:szCs w:val="28"/>
              </w:rPr>
              <w:t>This label indicates that the animals have not been fed antibiotics at any point during their lives.  There is not a third</w:t>
            </w:r>
            <w:ins w:id="342" w:author="Author">
              <w:r w:rsidR="00E0319E">
                <w:rPr>
                  <w:sz w:val="28"/>
                  <w:szCs w:val="28"/>
                </w:rPr>
                <w:t>-</w:t>
              </w:r>
            </w:ins>
            <w:del w:id="343" w:author="Author">
              <w:r w:rsidDel="00E0319E">
                <w:rPr>
                  <w:sz w:val="28"/>
                  <w:szCs w:val="28"/>
                </w:rPr>
                <w:delText xml:space="preserve"> </w:delText>
              </w:r>
            </w:del>
            <w:r>
              <w:rPr>
                <w:sz w:val="28"/>
                <w:szCs w:val="28"/>
              </w:rPr>
              <w:t>party certification for this type of label.</w:t>
            </w:r>
          </w:p>
        </w:tc>
      </w:tr>
      <w:tr w:rsidR="00167E37" w:rsidRPr="00E854B7" w14:paraId="579C48F4" w14:textId="77777777" w:rsidTr="00167E37">
        <w:trPr>
          <w:trHeight w:val="5958"/>
        </w:trPr>
        <w:tc>
          <w:tcPr>
            <w:tcW w:w="7245" w:type="dxa"/>
          </w:tcPr>
          <w:p w14:paraId="1CC7EECE" w14:textId="77777777" w:rsidR="00167E37" w:rsidRDefault="00167E37" w:rsidP="00167E37">
            <w:pPr>
              <w:rPr>
                <w:sz w:val="28"/>
                <w:szCs w:val="28"/>
              </w:rPr>
            </w:pPr>
          </w:p>
          <w:p w14:paraId="3D21253C" w14:textId="77777777" w:rsidR="00167E37" w:rsidRDefault="00167E37" w:rsidP="00167E37">
            <w:pPr>
              <w:rPr>
                <w:sz w:val="28"/>
                <w:szCs w:val="28"/>
              </w:rPr>
            </w:pPr>
          </w:p>
          <w:p w14:paraId="3B9E44D1" w14:textId="010BB205" w:rsidR="00167E37" w:rsidRDefault="00167E37" w:rsidP="00167E37">
            <w:pPr>
              <w:rPr>
                <w:sz w:val="28"/>
                <w:szCs w:val="28"/>
              </w:rPr>
            </w:pPr>
            <w:r>
              <w:rPr>
                <w:sz w:val="28"/>
                <w:szCs w:val="28"/>
              </w:rPr>
              <w:t>This is a meat product that contains no additives or preservatives or added color and is only minimally processed, although it does allow flavor injections.  It is not regulated</w:t>
            </w:r>
            <w:ins w:id="344" w:author="Author">
              <w:r w:rsidR="00824BED">
                <w:rPr>
                  <w:sz w:val="28"/>
                  <w:szCs w:val="28"/>
                </w:rPr>
                <w:t>,</w:t>
              </w:r>
            </w:ins>
            <w:r>
              <w:rPr>
                <w:sz w:val="28"/>
                <w:szCs w:val="28"/>
              </w:rPr>
              <w:t xml:space="preserve"> and there are no national standards.</w:t>
            </w:r>
          </w:p>
        </w:tc>
        <w:tc>
          <w:tcPr>
            <w:tcW w:w="7245" w:type="dxa"/>
          </w:tcPr>
          <w:p w14:paraId="41C2CD7C" w14:textId="77777777" w:rsidR="00167E37" w:rsidRDefault="00167E37" w:rsidP="00167E37">
            <w:pPr>
              <w:rPr>
                <w:sz w:val="28"/>
                <w:szCs w:val="28"/>
              </w:rPr>
            </w:pPr>
            <w:r>
              <w:rPr>
                <w:sz w:val="28"/>
                <w:szCs w:val="28"/>
              </w:rPr>
              <w:t xml:space="preserve"> </w:t>
            </w:r>
          </w:p>
          <w:p w14:paraId="6951D36E" w14:textId="77777777" w:rsidR="00167E37" w:rsidRDefault="00167E37" w:rsidP="00167E37">
            <w:pPr>
              <w:rPr>
                <w:sz w:val="28"/>
                <w:szCs w:val="28"/>
              </w:rPr>
            </w:pPr>
          </w:p>
          <w:p w14:paraId="03290472" w14:textId="77777777" w:rsidR="00167E37" w:rsidRDefault="00167E37" w:rsidP="00167E37">
            <w:pPr>
              <w:rPr>
                <w:sz w:val="28"/>
                <w:szCs w:val="28"/>
              </w:rPr>
            </w:pPr>
            <w:r>
              <w:rPr>
                <w:sz w:val="28"/>
                <w:szCs w:val="28"/>
              </w:rPr>
              <w:t xml:space="preserve">This means livestock used for the production of meat and meat products have been raised entirely without growth </w:t>
            </w:r>
            <w:commentRangeStart w:id="345"/>
            <w:proofErr w:type="spellStart"/>
            <w:r>
              <w:rPr>
                <w:sz w:val="28"/>
                <w:szCs w:val="28"/>
              </w:rPr>
              <w:t>promotants</w:t>
            </w:r>
            <w:commentRangeEnd w:id="345"/>
            <w:proofErr w:type="spellEnd"/>
            <w:r w:rsidR="00824BED">
              <w:rPr>
                <w:rStyle w:val="CommentReference"/>
              </w:rPr>
              <w:commentReference w:id="345"/>
            </w:r>
            <w:r>
              <w:rPr>
                <w:sz w:val="28"/>
                <w:szCs w:val="28"/>
              </w:rPr>
              <w:t>, antibiotics, and have never been fed mammalian or avian by-</w:t>
            </w:r>
            <w:del w:id="346" w:author="Author">
              <w:r w:rsidDel="00824BED">
                <w:rPr>
                  <w:sz w:val="28"/>
                  <w:szCs w:val="28"/>
                </w:rPr>
                <w:delText xml:space="preserve"> </w:delText>
              </w:r>
            </w:del>
            <w:r>
              <w:rPr>
                <w:sz w:val="28"/>
                <w:szCs w:val="28"/>
              </w:rPr>
              <w:t xml:space="preserve">products.  </w:t>
            </w:r>
          </w:p>
        </w:tc>
      </w:tr>
    </w:tbl>
    <w:p w14:paraId="21A793AF" w14:textId="77777777" w:rsidR="00167E37" w:rsidRDefault="00167E37" w:rsidP="00167E37">
      <w:r>
        <w:br w:type="page"/>
      </w:r>
    </w:p>
    <w:tbl>
      <w:tblPr>
        <w:tblStyle w:val="TableGrid"/>
        <w:tblW w:w="14296" w:type="dxa"/>
        <w:tblLook w:val="04A0" w:firstRow="1" w:lastRow="0" w:firstColumn="1" w:lastColumn="0" w:noHBand="0" w:noVBand="1"/>
      </w:tblPr>
      <w:tblGrid>
        <w:gridCol w:w="7148"/>
        <w:gridCol w:w="7148"/>
      </w:tblGrid>
      <w:tr w:rsidR="00167E37" w:rsidRPr="00E854B7" w14:paraId="5B7A2FAE" w14:textId="77777777" w:rsidTr="00167E37">
        <w:trPr>
          <w:trHeight w:val="5257"/>
        </w:trPr>
        <w:tc>
          <w:tcPr>
            <w:tcW w:w="7148" w:type="dxa"/>
          </w:tcPr>
          <w:p w14:paraId="34D95F4A" w14:textId="7E03DE23" w:rsidR="00167E37" w:rsidRDefault="00167E37" w:rsidP="00167E37">
            <w:pPr>
              <w:rPr>
                <w:sz w:val="28"/>
                <w:szCs w:val="28"/>
              </w:rPr>
            </w:pPr>
            <w:r>
              <w:rPr>
                <w:sz w:val="28"/>
                <w:szCs w:val="28"/>
              </w:rPr>
              <w:lastRenderedPageBreak/>
              <w:t>Meat should come from animals that were fed feed without animal by-products. These claims are not necessarily verified by an outside source unless the USDA</w:t>
            </w:r>
            <w:ins w:id="347" w:author="Author">
              <w:r w:rsidR="00926229">
                <w:rPr>
                  <w:sz w:val="28"/>
                  <w:szCs w:val="28"/>
                </w:rPr>
                <w:t>-</w:t>
              </w:r>
            </w:ins>
            <w:del w:id="348" w:author="Author">
              <w:r w:rsidDel="00926229">
                <w:rPr>
                  <w:sz w:val="28"/>
                  <w:szCs w:val="28"/>
                </w:rPr>
                <w:delText xml:space="preserve"> </w:delText>
              </w:r>
            </w:del>
            <w:r>
              <w:rPr>
                <w:sz w:val="28"/>
                <w:szCs w:val="28"/>
              </w:rPr>
              <w:t>verified shield appears on the package.</w:t>
            </w:r>
          </w:p>
        </w:tc>
        <w:tc>
          <w:tcPr>
            <w:tcW w:w="7148" w:type="dxa"/>
          </w:tcPr>
          <w:p w14:paraId="12297500" w14:textId="77777777" w:rsidR="00167E37" w:rsidRDefault="00167E37" w:rsidP="00167E37">
            <w:pPr>
              <w:rPr>
                <w:sz w:val="28"/>
                <w:szCs w:val="28"/>
              </w:rPr>
            </w:pPr>
            <w:r>
              <w:rPr>
                <w:sz w:val="28"/>
                <w:szCs w:val="28"/>
              </w:rPr>
              <w:t>This label means that a producer has met the standards of Humane Farm Animal Care.</w:t>
            </w:r>
          </w:p>
        </w:tc>
      </w:tr>
      <w:tr w:rsidR="00167E37" w:rsidRPr="00E854B7" w14:paraId="1ADDBDB5" w14:textId="77777777" w:rsidTr="00167E37">
        <w:trPr>
          <w:trHeight w:val="5257"/>
        </w:trPr>
        <w:tc>
          <w:tcPr>
            <w:tcW w:w="7148" w:type="dxa"/>
          </w:tcPr>
          <w:p w14:paraId="79840644" w14:textId="77777777" w:rsidR="00167E37" w:rsidRDefault="00167E37" w:rsidP="00167E37">
            <w:pPr>
              <w:jc w:val="center"/>
              <w:rPr>
                <w:sz w:val="96"/>
                <w:szCs w:val="96"/>
              </w:rPr>
            </w:pPr>
          </w:p>
          <w:p w14:paraId="58F159A9" w14:textId="77777777" w:rsidR="00167E37" w:rsidRPr="001145F5" w:rsidRDefault="00167E37" w:rsidP="00167E37">
            <w:pPr>
              <w:jc w:val="center"/>
              <w:rPr>
                <w:sz w:val="96"/>
                <w:szCs w:val="96"/>
              </w:rPr>
            </w:pPr>
            <w:r w:rsidRPr="001145F5">
              <w:rPr>
                <w:sz w:val="96"/>
                <w:szCs w:val="96"/>
              </w:rPr>
              <w:t>GMO Free</w:t>
            </w:r>
          </w:p>
        </w:tc>
        <w:tc>
          <w:tcPr>
            <w:tcW w:w="7148" w:type="dxa"/>
          </w:tcPr>
          <w:p w14:paraId="3E098515" w14:textId="77777777" w:rsidR="00167E37" w:rsidRDefault="00167E37" w:rsidP="00167E37">
            <w:pPr>
              <w:rPr>
                <w:sz w:val="28"/>
                <w:szCs w:val="28"/>
              </w:rPr>
            </w:pPr>
          </w:p>
          <w:p w14:paraId="0E43448F" w14:textId="77777777" w:rsidR="00167E37" w:rsidRDefault="00167E37" w:rsidP="00167E37">
            <w:pPr>
              <w:rPr>
                <w:sz w:val="28"/>
                <w:szCs w:val="28"/>
              </w:rPr>
            </w:pPr>
          </w:p>
          <w:p w14:paraId="45A9D1D4" w14:textId="77777777" w:rsidR="00167E37" w:rsidRDefault="00167E37" w:rsidP="00167E37">
            <w:pPr>
              <w:rPr>
                <w:sz w:val="28"/>
                <w:szCs w:val="28"/>
              </w:rPr>
            </w:pPr>
          </w:p>
          <w:p w14:paraId="1EE38E7B" w14:textId="77777777" w:rsidR="00167E37" w:rsidRDefault="00167E37" w:rsidP="00167E37">
            <w:pPr>
              <w:rPr>
                <w:sz w:val="28"/>
                <w:szCs w:val="28"/>
              </w:rPr>
            </w:pPr>
            <w:r>
              <w:rPr>
                <w:sz w:val="28"/>
                <w:szCs w:val="28"/>
              </w:rPr>
              <w:t xml:space="preserve">This label does not apply to any meat product because there is no such thing.  </w:t>
            </w:r>
          </w:p>
        </w:tc>
      </w:tr>
      <w:tr w:rsidR="00167E37" w:rsidRPr="00E854B7" w14:paraId="208E687A" w14:textId="77777777" w:rsidTr="00167E37">
        <w:trPr>
          <w:trHeight w:val="5257"/>
        </w:trPr>
        <w:tc>
          <w:tcPr>
            <w:tcW w:w="7148" w:type="dxa"/>
          </w:tcPr>
          <w:p w14:paraId="47C384FF" w14:textId="77777777" w:rsidR="00167E37" w:rsidRDefault="00167E37" w:rsidP="00167E37">
            <w:pPr>
              <w:jc w:val="center"/>
              <w:rPr>
                <w:sz w:val="96"/>
                <w:szCs w:val="96"/>
              </w:rPr>
            </w:pPr>
            <w:r>
              <w:rPr>
                <w:sz w:val="96"/>
                <w:szCs w:val="96"/>
              </w:rPr>
              <w:lastRenderedPageBreak/>
              <w:t>Animal Welfare Approved</w:t>
            </w:r>
          </w:p>
          <w:p w14:paraId="32D205FA" w14:textId="77777777" w:rsidR="00167E37" w:rsidRDefault="00167E37" w:rsidP="00167E37">
            <w:pPr>
              <w:jc w:val="center"/>
              <w:rPr>
                <w:sz w:val="96"/>
                <w:szCs w:val="96"/>
              </w:rPr>
            </w:pPr>
            <w:r>
              <w:rPr>
                <w:noProof/>
              </w:rPr>
              <w:drawing>
                <wp:inline distT="0" distB="0" distL="0" distR="0" wp14:anchorId="70192684" wp14:editId="0FE78A18">
                  <wp:extent cx="2066925" cy="16859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6925" cy="1685925"/>
                          </a:xfrm>
                          <a:prstGeom prst="rect">
                            <a:avLst/>
                          </a:prstGeom>
                        </pic:spPr>
                      </pic:pic>
                    </a:graphicData>
                  </a:graphic>
                </wp:inline>
              </w:drawing>
            </w:r>
          </w:p>
        </w:tc>
        <w:tc>
          <w:tcPr>
            <w:tcW w:w="7148" w:type="dxa"/>
          </w:tcPr>
          <w:p w14:paraId="3E3C0B68" w14:textId="77777777" w:rsidR="00167E37" w:rsidRDefault="00167E37" w:rsidP="00167E37">
            <w:pPr>
              <w:rPr>
                <w:sz w:val="28"/>
                <w:szCs w:val="28"/>
              </w:rPr>
            </w:pPr>
            <w:r>
              <w:rPr>
                <w:rFonts w:ascii="Arial" w:hAnsi="Arial" w:cs="Arial"/>
                <w:color w:val="3D3D3D"/>
                <w:sz w:val="27"/>
                <w:szCs w:val="27"/>
                <w:shd w:val="clear" w:color="auto" w:fill="FFFFFF"/>
              </w:rPr>
              <w:t>This is the only label that guarantees animals are raised outdoors on </w:t>
            </w:r>
            <w:r>
              <w:rPr>
                <w:rStyle w:val="glossarylink"/>
                <w:rFonts w:ascii="Arial" w:hAnsi="Arial" w:cs="Arial"/>
                <w:sz w:val="27"/>
                <w:szCs w:val="27"/>
                <w:bdr w:val="none" w:sz="0" w:space="0" w:color="auto" w:frame="1"/>
                <w:shd w:val="clear" w:color="auto" w:fill="FFFFFF"/>
              </w:rPr>
              <w:t>pasture</w:t>
            </w:r>
            <w:r>
              <w:rPr>
                <w:rFonts w:ascii="Arial" w:hAnsi="Arial" w:cs="Arial"/>
                <w:color w:val="3D3D3D"/>
                <w:sz w:val="27"/>
                <w:szCs w:val="27"/>
                <w:shd w:val="clear" w:color="auto" w:fill="FFFFFF"/>
              </w:rPr>
              <w:t> or </w:t>
            </w:r>
            <w:r>
              <w:rPr>
                <w:rStyle w:val="glossarylink"/>
                <w:rFonts w:ascii="Arial" w:hAnsi="Arial" w:cs="Arial"/>
                <w:sz w:val="27"/>
                <w:szCs w:val="27"/>
                <w:bdr w:val="none" w:sz="0" w:space="0" w:color="auto" w:frame="1"/>
                <w:shd w:val="clear" w:color="auto" w:fill="FFFFFF"/>
              </w:rPr>
              <w:t>range</w:t>
            </w:r>
            <w:r>
              <w:rPr>
                <w:rFonts w:ascii="Arial" w:hAnsi="Arial" w:cs="Arial"/>
                <w:color w:val="3D3D3D"/>
                <w:sz w:val="27"/>
                <w:szCs w:val="27"/>
                <w:shd w:val="clear" w:color="auto" w:fill="FFFFFF"/>
              </w:rPr>
              <w:t> for their entire lives on an independent farm using truly </w:t>
            </w:r>
            <w:r>
              <w:rPr>
                <w:rStyle w:val="glossarylink"/>
                <w:rFonts w:ascii="Arial" w:hAnsi="Arial" w:cs="Arial"/>
                <w:sz w:val="27"/>
                <w:szCs w:val="27"/>
                <w:bdr w:val="none" w:sz="0" w:space="0" w:color="auto" w:frame="1"/>
                <w:shd w:val="clear" w:color="auto" w:fill="FFFFFF"/>
              </w:rPr>
              <w:t>sustainable</w:t>
            </w:r>
            <w:r>
              <w:rPr>
                <w:rFonts w:ascii="Arial" w:hAnsi="Arial" w:cs="Arial"/>
                <w:color w:val="3D3D3D"/>
                <w:sz w:val="27"/>
                <w:szCs w:val="27"/>
                <w:shd w:val="clear" w:color="auto" w:fill="FFFFFF"/>
              </w:rPr>
              <w:t>, high-welfare farming practices. It is the only label in the U.S. to require audited</w:t>
            </w:r>
            <w:del w:id="349" w:author="Author">
              <w:r w:rsidDel="00926229">
                <w:rPr>
                  <w:rFonts w:ascii="Arial" w:hAnsi="Arial" w:cs="Arial"/>
                  <w:color w:val="3D3D3D"/>
                  <w:sz w:val="27"/>
                  <w:szCs w:val="27"/>
                  <w:shd w:val="clear" w:color="auto" w:fill="FFFFFF"/>
                </w:rPr>
                <w:delText>,</w:delText>
              </w:r>
            </w:del>
            <w:r>
              <w:rPr>
                <w:rFonts w:ascii="Arial" w:hAnsi="Arial" w:cs="Arial"/>
                <w:color w:val="3D3D3D"/>
                <w:sz w:val="27"/>
                <w:szCs w:val="27"/>
                <w:shd w:val="clear" w:color="auto" w:fill="FFFFFF"/>
              </w:rPr>
              <w:t xml:space="preserve"> high-welfare production, transport and </w:t>
            </w:r>
            <w:r>
              <w:rPr>
                <w:rStyle w:val="glossarylink"/>
                <w:rFonts w:ascii="Arial" w:hAnsi="Arial" w:cs="Arial"/>
                <w:sz w:val="27"/>
                <w:szCs w:val="27"/>
                <w:bdr w:val="none" w:sz="0" w:space="0" w:color="auto" w:frame="1"/>
                <w:shd w:val="clear" w:color="auto" w:fill="FFFFFF"/>
              </w:rPr>
              <w:t>slaughter</w:t>
            </w:r>
            <w:r>
              <w:rPr>
                <w:rFonts w:ascii="Arial" w:hAnsi="Arial" w:cs="Arial"/>
                <w:color w:val="3D3D3D"/>
                <w:sz w:val="27"/>
                <w:szCs w:val="27"/>
                <w:shd w:val="clear" w:color="auto" w:fill="FFFFFF"/>
              </w:rPr>
              <w:t> practices, and has the single highest impact on consumer purchasing of any food label, according to The Hartman Group.</w:t>
            </w:r>
          </w:p>
        </w:tc>
      </w:tr>
    </w:tbl>
    <w:p w14:paraId="124AE60B" w14:textId="77777777" w:rsidR="00167E37" w:rsidRPr="00E854B7" w:rsidRDefault="00167E37" w:rsidP="00167E37">
      <w:pPr>
        <w:rPr>
          <w:sz w:val="96"/>
          <w:szCs w:val="96"/>
        </w:rPr>
      </w:pPr>
    </w:p>
    <w:p w14:paraId="5E67DFAE" w14:textId="77777777" w:rsidR="00167E37" w:rsidRDefault="00167E37" w:rsidP="00167E37">
      <w:pPr>
        <w:sectPr w:rsidR="00167E37" w:rsidSect="00167E37">
          <w:pgSz w:w="15840" w:h="12240" w:orient="landscape"/>
          <w:pgMar w:top="1080" w:right="1440" w:bottom="1080" w:left="1440" w:header="720" w:footer="720" w:gutter="0"/>
          <w:cols w:space="720"/>
          <w:docGrid w:linePitch="360"/>
        </w:sectPr>
      </w:pPr>
    </w:p>
    <w:p w14:paraId="51FCEC14" w14:textId="77777777" w:rsidR="00167E37" w:rsidRDefault="00167E37" w:rsidP="00167E37">
      <w:pPr>
        <w:pStyle w:val="Heading2"/>
      </w:pPr>
      <w:r>
        <w:lastRenderedPageBreak/>
        <w:t>Appendix H – Food Labels</w:t>
      </w:r>
    </w:p>
    <w:p w14:paraId="6EF99B3F" w14:textId="77777777" w:rsidR="00167E37" w:rsidRDefault="00167E37" w:rsidP="00167E37">
      <w:pPr>
        <w:pStyle w:val="Heading2"/>
      </w:pPr>
    </w:p>
    <w:p w14:paraId="78C5B3DF" w14:textId="77777777" w:rsidR="00167E37" w:rsidRDefault="00167E37" w:rsidP="00167E37">
      <w:r>
        <w:rPr>
          <w:noProof/>
        </w:rPr>
        <w:drawing>
          <wp:inline distT="0" distB="0" distL="0" distR="0" wp14:anchorId="40A9832D" wp14:editId="421A21A0">
            <wp:extent cx="5943600" cy="3943281"/>
            <wp:effectExtent l="0" t="0" r="0" b="635"/>
            <wp:docPr id="32" name="Picture 32" descr="Image result for ground beef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ground beef label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43281"/>
                    </a:xfrm>
                    <a:prstGeom prst="rect">
                      <a:avLst/>
                    </a:prstGeom>
                    <a:noFill/>
                    <a:ln>
                      <a:noFill/>
                    </a:ln>
                  </pic:spPr>
                </pic:pic>
              </a:graphicData>
            </a:graphic>
          </wp:inline>
        </w:drawing>
      </w:r>
    </w:p>
    <w:p w14:paraId="5392791B" w14:textId="77777777" w:rsidR="00167E37" w:rsidRDefault="00167E37" w:rsidP="00167E37">
      <w:r>
        <w:t>What’s on a label?</w:t>
      </w:r>
    </w:p>
    <w:p w14:paraId="353CEDD5" w14:textId="77777777" w:rsidR="00167E37" w:rsidRDefault="00167E37" w:rsidP="00167E37"/>
    <w:p w14:paraId="7D7CC2DE" w14:textId="77777777" w:rsidR="00167E37" w:rsidRPr="005475B4" w:rsidRDefault="00167E37" w:rsidP="00167E37">
      <w:pPr>
        <w:numPr>
          <w:ilvl w:val="0"/>
          <w:numId w:val="38"/>
        </w:numPr>
        <w:spacing w:after="160" w:line="259" w:lineRule="auto"/>
      </w:pPr>
      <w:r w:rsidRPr="005475B4">
        <w:t>Product Name</w:t>
      </w:r>
    </w:p>
    <w:p w14:paraId="364CAB38" w14:textId="77777777" w:rsidR="00167E37" w:rsidRPr="005475B4" w:rsidRDefault="00167E37" w:rsidP="00167E37">
      <w:pPr>
        <w:numPr>
          <w:ilvl w:val="0"/>
          <w:numId w:val="38"/>
        </w:numPr>
        <w:spacing w:after="160" w:line="259" w:lineRule="auto"/>
      </w:pPr>
      <w:r w:rsidRPr="005475B4">
        <w:t>Inspection Information</w:t>
      </w:r>
    </w:p>
    <w:p w14:paraId="365164D4" w14:textId="77777777" w:rsidR="00167E37" w:rsidRPr="005475B4" w:rsidRDefault="00167E37" w:rsidP="00167E37">
      <w:pPr>
        <w:numPr>
          <w:ilvl w:val="0"/>
          <w:numId w:val="38"/>
        </w:numPr>
        <w:spacing w:after="160" w:line="259" w:lineRule="auto"/>
      </w:pPr>
      <w:r w:rsidRPr="005475B4">
        <w:t>Handling Statement</w:t>
      </w:r>
    </w:p>
    <w:p w14:paraId="6B95D88D" w14:textId="77777777" w:rsidR="00167E37" w:rsidRPr="005475B4" w:rsidRDefault="00167E37" w:rsidP="00167E37">
      <w:pPr>
        <w:numPr>
          <w:ilvl w:val="0"/>
          <w:numId w:val="38"/>
        </w:numPr>
        <w:spacing w:after="160" w:line="259" w:lineRule="auto"/>
      </w:pPr>
      <w:r w:rsidRPr="005475B4">
        <w:t>Net Weight</w:t>
      </w:r>
    </w:p>
    <w:p w14:paraId="6EA19A9F" w14:textId="77777777" w:rsidR="00167E37" w:rsidRPr="005475B4" w:rsidRDefault="00167E37" w:rsidP="00167E37">
      <w:pPr>
        <w:numPr>
          <w:ilvl w:val="0"/>
          <w:numId w:val="38"/>
        </w:numPr>
        <w:spacing w:after="160" w:line="259" w:lineRule="auto"/>
      </w:pPr>
      <w:r w:rsidRPr="005475B4">
        <w:t>Ingredients</w:t>
      </w:r>
    </w:p>
    <w:p w14:paraId="48B5BA46" w14:textId="77777777" w:rsidR="00167E37" w:rsidRPr="005475B4" w:rsidRDefault="00167E37" w:rsidP="00167E37">
      <w:pPr>
        <w:numPr>
          <w:ilvl w:val="0"/>
          <w:numId w:val="38"/>
        </w:numPr>
        <w:spacing w:after="160" w:line="259" w:lineRule="auto"/>
      </w:pPr>
      <w:r w:rsidRPr="005475B4">
        <w:t>Address</w:t>
      </w:r>
    </w:p>
    <w:p w14:paraId="7EB7FAA6" w14:textId="77777777" w:rsidR="00167E37" w:rsidRPr="005475B4" w:rsidRDefault="00167E37" w:rsidP="00167E37">
      <w:pPr>
        <w:numPr>
          <w:ilvl w:val="0"/>
          <w:numId w:val="38"/>
        </w:numPr>
        <w:spacing w:after="160" w:line="259" w:lineRule="auto"/>
      </w:pPr>
      <w:r w:rsidRPr="005475B4">
        <w:t>Nutrition Facts</w:t>
      </w:r>
    </w:p>
    <w:p w14:paraId="7317AFBB" w14:textId="77777777" w:rsidR="00167E37" w:rsidRDefault="00167E37" w:rsidP="00167E37">
      <w:pPr>
        <w:numPr>
          <w:ilvl w:val="0"/>
          <w:numId w:val="38"/>
        </w:numPr>
        <w:spacing w:after="160" w:line="259" w:lineRule="auto"/>
      </w:pPr>
      <w:r w:rsidRPr="005475B4">
        <w:t>Safe Handling Instructions</w:t>
      </w:r>
    </w:p>
    <w:p w14:paraId="6EBD9BD5" w14:textId="77777777" w:rsidR="00167E37" w:rsidRDefault="00167E37" w:rsidP="00167E37"/>
    <w:p w14:paraId="7B1020CD" w14:textId="77777777" w:rsidR="00167E37" w:rsidRDefault="00167E37" w:rsidP="00167E37">
      <w:r>
        <w:t>What is unique about this label?</w:t>
      </w:r>
    </w:p>
    <w:p w14:paraId="34C7645D" w14:textId="77777777" w:rsidR="00167E37" w:rsidRDefault="00167E37" w:rsidP="00167E37">
      <w:r>
        <w:t>Is the beef from a whole muscle or trimmings?</w:t>
      </w:r>
    </w:p>
    <w:p w14:paraId="6062226B" w14:textId="77777777" w:rsidR="00167E37" w:rsidRDefault="00167E37" w:rsidP="00167E37">
      <w:r>
        <w:t>How much fat is in the product?</w:t>
      </w:r>
    </w:p>
    <w:p w14:paraId="2FCF4C85" w14:textId="77777777" w:rsidR="00167E37" w:rsidRDefault="00167E37" w:rsidP="00167E37">
      <w:r>
        <w:br w:type="page"/>
      </w:r>
    </w:p>
    <w:p w14:paraId="3EB76880" w14:textId="77777777" w:rsidR="00167E37" w:rsidRDefault="00167E37" w:rsidP="00167E37">
      <w:r>
        <w:rPr>
          <w:noProof/>
        </w:rPr>
        <w:lastRenderedPageBreak/>
        <w:drawing>
          <wp:inline distT="0" distB="0" distL="0" distR="0" wp14:anchorId="7F88CD84" wp14:editId="3E412B5A">
            <wp:extent cx="5800725" cy="3057525"/>
            <wp:effectExtent l="0" t="0" r="9525" b="9525"/>
            <wp:docPr id="33" name="Picture 33" descr="Image result for ground beef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ground beef label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0725" cy="3057525"/>
                    </a:xfrm>
                    <a:prstGeom prst="rect">
                      <a:avLst/>
                    </a:prstGeom>
                    <a:noFill/>
                    <a:ln>
                      <a:noFill/>
                    </a:ln>
                  </pic:spPr>
                </pic:pic>
              </a:graphicData>
            </a:graphic>
          </wp:inline>
        </w:drawing>
      </w:r>
    </w:p>
    <w:p w14:paraId="1D30DCB4" w14:textId="77777777" w:rsidR="00167E37" w:rsidRDefault="00167E37" w:rsidP="00167E37">
      <w:r>
        <w:t>What’s on a label?</w:t>
      </w:r>
    </w:p>
    <w:p w14:paraId="768FB5EF" w14:textId="77777777" w:rsidR="00167E37" w:rsidRDefault="00167E37" w:rsidP="00167E37"/>
    <w:p w14:paraId="02439C25" w14:textId="77777777" w:rsidR="00167E37" w:rsidRPr="005475B4" w:rsidRDefault="00167E37" w:rsidP="00167E37">
      <w:pPr>
        <w:numPr>
          <w:ilvl w:val="0"/>
          <w:numId w:val="38"/>
        </w:numPr>
        <w:spacing w:after="160" w:line="259" w:lineRule="auto"/>
      </w:pPr>
      <w:r w:rsidRPr="005475B4">
        <w:t>Product Name</w:t>
      </w:r>
    </w:p>
    <w:p w14:paraId="76C9F6E7" w14:textId="77777777" w:rsidR="00167E37" w:rsidRPr="005475B4" w:rsidRDefault="00167E37" w:rsidP="00167E37">
      <w:pPr>
        <w:numPr>
          <w:ilvl w:val="0"/>
          <w:numId w:val="38"/>
        </w:numPr>
        <w:spacing w:after="160" w:line="259" w:lineRule="auto"/>
      </w:pPr>
      <w:r w:rsidRPr="005475B4">
        <w:t>Inspection Information</w:t>
      </w:r>
    </w:p>
    <w:p w14:paraId="3D11F65B" w14:textId="77777777" w:rsidR="00167E37" w:rsidRPr="005475B4" w:rsidRDefault="00167E37" w:rsidP="00167E37">
      <w:pPr>
        <w:numPr>
          <w:ilvl w:val="0"/>
          <w:numId w:val="38"/>
        </w:numPr>
        <w:spacing w:after="160" w:line="259" w:lineRule="auto"/>
      </w:pPr>
      <w:r w:rsidRPr="005475B4">
        <w:t>Handling Statement</w:t>
      </w:r>
    </w:p>
    <w:p w14:paraId="7524C3F7" w14:textId="77777777" w:rsidR="00167E37" w:rsidRPr="005475B4" w:rsidRDefault="00167E37" w:rsidP="00167E37">
      <w:pPr>
        <w:numPr>
          <w:ilvl w:val="0"/>
          <w:numId w:val="38"/>
        </w:numPr>
        <w:spacing w:after="160" w:line="259" w:lineRule="auto"/>
      </w:pPr>
      <w:r w:rsidRPr="005475B4">
        <w:t>Net Weight</w:t>
      </w:r>
    </w:p>
    <w:p w14:paraId="1E7EE2CD" w14:textId="77777777" w:rsidR="00167E37" w:rsidRPr="005475B4" w:rsidRDefault="00167E37" w:rsidP="00167E37">
      <w:pPr>
        <w:numPr>
          <w:ilvl w:val="0"/>
          <w:numId w:val="38"/>
        </w:numPr>
        <w:spacing w:after="160" w:line="259" w:lineRule="auto"/>
      </w:pPr>
      <w:r w:rsidRPr="005475B4">
        <w:t>Ingredients</w:t>
      </w:r>
    </w:p>
    <w:p w14:paraId="04CFA6EC" w14:textId="77777777" w:rsidR="00167E37" w:rsidRPr="005475B4" w:rsidRDefault="00167E37" w:rsidP="00167E37">
      <w:pPr>
        <w:numPr>
          <w:ilvl w:val="0"/>
          <w:numId w:val="38"/>
        </w:numPr>
        <w:spacing w:after="160" w:line="259" w:lineRule="auto"/>
      </w:pPr>
      <w:r w:rsidRPr="005475B4">
        <w:t>Address</w:t>
      </w:r>
    </w:p>
    <w:p w14:paraId="2D43540C" w14:textId="77777777" w:rsidR="00167E37" w:rsidRPr="005475B4" w:rsidRDefault="00167E37" w:rsidP="00167E37">
      <w:pPr>
        <w:numPr>
          <w:ilvl w:val="0"/>
          <w:numId w:val="38"/>
        </w:numPr>
        <w:spacing w:after="160" w:line="259" w:lineRule="auto"/>
      </w:pPr>
      <w:r w:rsidRPr="005475B4">
        <w:t>Nutrition Facts</w:t>
      </w:r>
    </w:p>
    <w:p w14:paraId="0AFC1F90" w14:textId="09DECCE3" w:rsidR="00167E37" w:rsidRDefault="00167E37" w:rsidP="00167E37">
      <w:pPr>
        <w:numPr>
          <w:ilvl w:val="0"/>
          <w:numId w:val="38"/>
        </w:numPr>
        <w:spacing w:after="160" w:line="259" w:lineRule="auto"/>
      </w:pPr>
      <w:r w:rsidRPr="005475B4">
        <w:t>Safe</w:t>
      </w:r>
      <w:ins w:id="350" w:author="Author">
        <w:r w:rsidR="004671A5">
          <w:t>-</w:t>
        </w:r>
      </w:ins>
      <w:del w:id="351" w:author="Author">
        <w:r w:rsidRPr="005475B4" w:rsidDel="004671A5">
          <w:delText xml:space="preserve"> </w:delText>
        </w:r>
      </w:del>
      <w:r w:rsidRPr="005475B4">
        <w:t>Handling Instructions</w:t>
      </w:r>
    </w:p>
    <w:p w14:paraId="05538A91" w14:textId="77777777" w:rsidR="00167E37" w:rsidRDefault="00167E37" w:rsidP="00167E37"/>
    <w:p w14:paraId="70F79971" w14:textId="77777777" w:rsidR="00167E37" w:rsidRDefault="00167E37" w:rsidP="00167E37">
      <w:r>
        <w:t>What is unique about this label?</w:t>
      </w:r>
    </w:p>
    <w:p w14:paraId="65C669CD" w14:textId="77777777" w:rsidR="00167E37" w:rsidRDefault="00167E37" w:rsidP="00167E37">
      <w:r>
        <w:t>Is the beef from a whole muscle or trimmings?</w:t>
      </w:r>
    </w:p>
    <w:p w14:paraId="07D5D117" w14:textId="77777777" w:rsidR="00167E37" w:rsidRDefault="00167E37" w:rsidP="00167E37">
      <w:r>
        <w:t>How much fat is in the product?</w:t>
      </w:r>
    </w:p>
    <w:p w14:paraId="30C31D3F" w14:textId="77777777" w:rsidR="00167E37" w:rsidRDefault="00167E37" w:rsidP="00167E37">
      <w:r>
        <w:br w:type="page"/>
      </w:r>
    </w:p>
    <w:p w14:paraId="4845D513" w14:textId="77777777" w:rsidR="00167E37" w:rsidRDefault="00167E37" w:rsidP="00167E37">
      <w:r>
        <w:rPr>
          <w:noProof/>
        </w:rPr>
        <w:lastRenderedPageBreak/>
        <w:drawing>
          <wp:inline distT="0" distB="0" distL="0" distR="0" wp14:anchorId="6528F2D6" wp14:editId="6EF8DF18">
            <wp:extent cx="3448050" cy="2937228"/>
            <wp:effectExtent l="0" t="0" r="0" b="0"/>
            <wp:docPr id="5" name="Picture 5" descr="Image result for ground beef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ground beef label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76996" cy="2961886"/>
                    </a:xfrm>
                    <a:prstGeom prst="rect">
                      <a:avLst/>
                    </a:prstGeom>
                    <a:noFill/>
                    <a:ln>
                      <a:noFill/>
                    </a:ln>
                  </pic:spPr>
                </pic:pic>
              </a:graphicData>
            </a:graphic>
          </wp:inline>
        </w:drawing>
      </w:r>
    </w:p>
    <w:p w14:paraId="3A0C15EA" w14:textId="77777777" w:rsidR="00167E37" w:rsidRDefault="00167E37" w:rsidP="00167E37">
      <w:r>
        <w:t>What’s on a label?</w:t>
      </w:r>
    </w:p>
    <w:p w14:paraId="7CB18DF1" w14:textId="77777777" w:rsidR="00167E37" w:rsidRDefault="00167E37" w:rsidP="00167E37"/>
    <w:p w14:paraId="429F51E2" w14:textId="77777777" w:rsidR="00167E37" w:rsidRPr="005475B4" w:rsidRDefault="00167E37" w:rsidP="00167E37">
      <w:pPr>
        <w:numPr>
          <w:ilvl w:val="0"/>
          <w:numId w:val="38"/>
        </w:numPr>
        <w:spacing w:after="160" w:line="259" w:lineRule="auto"/>
      </w:pPr>
      <w:r w:rsidRPr="005475B4">
        <w:t>Product Name</w:t>
      </w:r>
    </w:p>
    <w:p w14:paraId="75152457" w14:textId="77777777" w:rsidR="00167E37" w:rsidRPr="005475B4" w:rsidRDefault="00167E37" w:rsidP="00167E37">
      <w:pPr>
        <w:numPr>
          <w:ilvl w:val="0"/>
          <w:numId w:val="38"/>
        </w:numPr>
        <w:spacing w:after="160" w:line="259" w:lineRule="auto"/>
      </w:pPr>
      <w:r w:rsidRPr="005475B4">
        <w:t>Inspection Information</w:t>
      </w:r>
    </w:p>
    <w:p w14:paraId="47200442" w14:textId="77777777" w:rsidR="00167E37" w:rsidRPr="005475B4" w:rsidRDefault="00167E37" w:rsidP="00167E37">
      <w:pPr>
        <w:numPr>
          <w:ilvl w:val="0"/>
          <w:numId w:val="38"/>
        </w:numPr>
        <w:spacing w:after="160" w:line="259" w:lineRule="auto"/>
      </w:pPr>
      <w:r w:rsidRPr="005475B4">
        <w:t>Handling Statement</w:t>
      </w:r>
    </w:p>
    <w:p w14:paraId="32502C1F" w14:textId="77777777" w:rsidR="00167E37" w:rsidRPr="005475B4" w:rsidRDefault="00167E37" w:rsidP="00167E37">
      <w:pPr>
        <w:numPr>
          <w:ilvl w:val="0"/>
          <w:numId w:val="38"/>
        </w:numPr>
        <w:spacing w:after="160" w:line="259" w:lineRule="auto"/>
      </w:pPr>
      <w:r w:rsidRPr="005475B4">
        <w:t>Net Weight</w:t>
      </w:r>
    </w:p>
    <w:p w14:paraId="48B97A6D" w14:textId="77777777" w:rsidR="00167E37" w:rsidRPr="005475B4" w:rsidRDefault="00167E37" w:rsidP="00167E37">
      <w:pPr>
        <w:numPr>
          <w:ilvl w:val="0"/>
          <w:numId w:val="38"/>
        </w:numPr>
        <w:spacing w:after="160" w:line="259" w:lineRule="auto"/>
      </w:pPr>
      <w:r w:rsidRPr="005475B4">
        <w:t>Ingredients</w:t>
      </w:r>
    </w:p>
    <w:p w14:paraId="0E9A8749" w14:textId="77777777" w:rsidR="00167E37" w:rsidRPr="005475B4" w:rsidRDefault="00167E37" w:rsidP="00167E37">
      <w:pPr>
        <w:numPr>
          <w:ilvl w:val="0"/>
          <w:numId w:val="38"/>
        </w:numPr>
        <w:spacing w:after="160" w:line="259" w:lineRule="auto"/>
      </w:pPr>
      <w:r w:rsidRPr="005475B4">
        <w:t>Address</w:t>
      </w:r>
    </w:p>
    <w:p w14:paraId="5944AD45" w14:textId="77777777" w:rsidR="00167E37" w:rsidRPr="005475B4" w:rsidRDefault="00167E37" w:rsidP="00167E37">
      <w:pPr>
        <w:numPr>
          <w:ilvl w:val="0"/>
          <w:numId w:val="38"/>
        </w:numPr>
        <w:spacing w:after="160" w:line="259" w:lineRule="auto"/>
      </w:pPr>
      <w:r w:rsidRPr="005475B4">
        <w:t>Nutrition Facts</w:t>
      </w:r>
    </w:p>
    <w:p w14:paraId="3AB82149" w14:textId="6D98D977" w:rsidR="00167E37" w:rsidRDefault="00167E37" w:rsidP="00167E37">
      <w:pPr>
        <w:numPr>
          <w:ilvl w:val="0"/>
          <w:numId w:val="38"/>
        </w:numPr>
        <w:spacing w:after="160" w:line="259" w:lineRule="auto"/>
      </w:pPr>
      <w:r w:rsidRPr="005475B4">
        <w:t>Safe</w:t>
      </w:r>
      <w:ins w:id="352" w:author="Author">
        <w:r w:rsidR="00D305D5">
          <w:t>-</w:t>
        </w:r>
      </w:ins>
      <w:del w:id="353" w:author="Author">
        <w:r w:rsidRPr="005475B4" w:rsidDel="00D305D5">
          <w:delText xml:space="preserve"> </w:delText>
        </w:r>
      </w:del>
      <w:r w:rsidRPr="005475B4">
        <w:t>Handling Instructions</w:t>
      </w:r>
    </w:p>
    <w:p w14:paraId="44E1B29A" w14:textId="77777777" w:rsidR="00167E37" w:rsidRDefault="00167E37" w:rsidP="00167E37"/>
    <w:p w14:paraId="218DA9EB" w14:textId="77777777" w:rsidR="00167E37" w:rsidRDefault="00167E37" w:rsidP="00167E37">
      <w:r>
        <w:t>What is unique about this label?</w:t>
      </w:r>
    </w:p>
    <w:p w14:paraId="52BC6C65" w14:textId="77777777" w:rsidR="00167E37" w:rsidRDefault="00167E37" w:rsidP="00167E37">
      <w:r>
        <w:t>Is the beef from a whole muscle or trimmings?</w:t>
      </w:r>
    </w:p>
    <w:p w14:paraId="2197383C" w14:textId="77777777" w:rsidR="00167E37" w:rsidRDefault="00167E37" w:rsidP="00167E37">
      <w:r>
        <w:t>How much fat is in the product?</w:t>
      </w:r>
    </w:p>
    <w:p w14:paraId="41550B98" w14:textId="77777777" w:rsidR="00167E37" w:rsidRDefault="00167E37" w:rsidP="00167E37">
      <w:r>
        <w:br w:type="page"/>
      </w:r>
    </w:p>
    <w:p w14:paraId="76AAB017" w14:textId="77777777" w:rsidR="00167E37" w:rsidRPr="005475B4" w:rsidRDefault="00167E37" w:rsidP="00167E37">
      <w:r>
        <w:rPr>
          <w:noProof/>
        </w:rPr>
        <w:lastRenderedPageBreak/>
        <w:drawing>
          <wp:inline distT="0" distB="0" distL="0" distR="0" wp14:anchorId="5C939660" wp14:editId="24FCC80E">
            <wp:extent cx="3390900" cy="2400300"/>
            <wp:effectExtent l="0" t="0" r="0" b="0"/>
            <wp:docPr id="34" name="Picture 34" descr="Image result for ground beef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ground beef label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0900" cy="2400300"/>
                    </a:xfrm>
                    <a:prstGeom prst="rect">
                      <a:avLst/>
                    </a:prstGeom>
                    <a:noFill/>
                    <a:ln>
                      <a:noFill/>
                    </a:ln>
                  </pic:spPr>
                </pic:pic>
              </a:graphicData>
            </a:graphic>
          </wp:inline>
        </w:drawing>
      </w:r>
    </w:p>
    <w:p w14:paraId="0D325573" w14:textId="77777777" w:rsidR="00167E37" w:rsidRDefault="00167E37" w:rsidP="00167E37">
      <w:r>
        <w:t>What’s on a label?</w:t>
      </w:r>
    </w:p>
    <w:p w14:paraId="5F04D040" w14:textId="77777777" w:rsidR="00167E37" w:rsidRDefault="00167E37" w:rsidP="00167E37"/>
    <w:p w14:paraId="56B61F49" w14:textId="77777777" w:rsidR="00167E37" w:rsidRPr="005475B4" w:rsidRDefault="00167E37" w:rsidP="00167E37">
      <w:pPr>
        <w:numPr>
          <w:ilvl w:val="0"/>
          <w:numId w:val="38"/>
        </w:numPr>
        <w:spacing w:after="160" w:line="259" w:lineRule="auto"/>
      </w:pPr>
      <w:r w:rsidRPr="005475B4">
        <w:t>Product Name</w:t>
      </w:r>
    </w:p>
    <w:p w14:paraId="23DB0CE9" w14:textId="77777777" w:rsidR="00167E37" w:rsidRPr="005475B4" w:rsidRDefault="00167E37" w:rsidP="00167E37">
      <w:pPr>
        <w:numPr>
          <w:ilvl w:val="0"/>
          <w:numId w:val="38"/>
        </w:numPr>
        <w:spacing w:after="160" w:line="259" w:lineRule="auto"/>
      </w:pPr>
      <w:r w:rsidRPr="005475B4">
        <w:t>Inspection Information</w:t>
      </w:r>
    </w:p>
    <w:p w14:paraId="258B14DF" w14:textId="77777777" w:rsidR="00167E37" w:rsidRPr="005475B4" w:rsidRDefault="00167E37" w:rsidP="00167E37">
      <w:pPr>
        <w:numPr>
          <w:ilvl w:val="0"/>
          <w:numId w:val="38"/>
        </w:numPr>
        <w:spacing w:after="160" w:line="259" w:lineRule="auto"/>
      </w:pPr>
      <w:r w:rsidRPr="005475B4">
        <w:t>Handling Statement</w:t>
      </w:r>
    </w:p>
    <w:p w14:paraId="63AC7AC3" w14:textId="77777777" w:rsidR="00167E37" w:rsidRPr="005475B4" w:rsidRDefault="00167E37" w:rsidP="00167E37">
      <w:pPr>
        <w:numPr>
          <w:ilvl w:val="0"/>
          <w:numId w:val="38"/>
        </w:numPr>
        <w:spacing w:after="160" w:line="259" w:lineRule="auto"/>
      </w:pPr>
      <w:r w:rsidRPr="005475B4">
        <w:t>Net Weight</w:t>
      </w:r>
    </w:p>
    <w:p w14:paraId="6AEE7D2E" w14:textId="77777777" w:rsidR="00167E37" w:rsidRPr="005475B4" w:rsidRDefault="00167E37" w:rsidP="00167E37">
      <w:pPr>
        <w:numPr>
          <w:ilvl w:val="0"/>
          <w:numId w:val="38"/>
        </w:numPr>
        <w:spacing w:after="160" w:line="259" w:lineRule="auto"/>
      </w:pPr>
      <w:r w:rsidRPr="005475B4">
        <w:t>Ingredients</w:t>
      </w:r>
    </w:p>
    <w:p w14:paraId="5A452E98" w14:textId="77777777" w:rsidR="00167E37" w:rsidRPr="005475B4" w:rsidRDefault="00167E37" w:rsidP="00167E37">
      <w:pPr>
        <w:numPr>
          <w:ilvl w:val="0"/>
          <w:numId w:val="38"/>
        </w:numPr>
        <w:spacing w:after="160" w:line="259" w:lineRule="auto"/>
      </w:pPr>
      <w:r w:rsidRPr="005475B4">
        <w:t>Address</w:t>
      </w:r>
    </w:p>
    <w:p w14:paraId="2B1951D0" w14:textId="77777777" w:rsidR="00167E37" w:rsidRPr="005475B4" w:rsidRDefault="00167E37" w:rsidP="00167E37">
      <w:pPr>
        <w:numPr>
          <w:ilvl w:val="0"/>
          <w:numId w:val="38"/>
        </w:numPr>
        <w:spacing w:after="160" w:line="259" w:lineRule="auto"/>
      </w:pPr>
      <w:r w:rsidRPr="005475B4">
        <w:t>Nutrition Facts</w:t>
      </w:r>
    </w:p>
    <w:p w14:paraId="0564752E" w14:textId="1BDB996D" w:rsidR="00167E37" w:rsidRDefault="00167E37" w:rsidP="00167E37">
      <w:pPr>
        <w:numPr>
          <w:ilvl w:val="0"/>
          <w:numId w:val="38"/>
        </w:numPr>
        <w:spacing w:after="160" w:line="259" w:lineRule="auto"/>
      </w:pPr>
      <w:r w:rsidRPr="005475B4">
        <w:t>Safe</w:t>
      </w:r>
      <w:ins w:id="354" w:author="Author">
        <w:r w:rsidR="00D305D5">
          <w:t>-</w:t>
        </w:r>
      </w:ins>
      <w:del w:id="355" w:author="Author">
        <w:r w:rsidRPr="005475B4" w:rsidDel="00D305D5">
          <w:delText xml:space="preserve"> </w:delText>
        </w:r>
      </w:del>
      <w:r w:rsidRPr="005475B4">
        <w:t>Handling Instructions</w:t>
      </w:r>
    </w:p>
    <w:p w14:paraId="79F0064D" w14:textId="77777777" w:rsidR="00167E37" w:rsidRDefault="00167E37" w:rsidP="00167E37"/>
    <w:p w14:paraId="082EB8B4" w14:textId="77777777" w:rsidR="00167E37" w:rsidRDefault="00167E37" w:rsidP="00167E37">
      <w:r>
        <w:t>What is unique about this label?</w:t>
      </w:r>
    </w:p>
    <w:p w14:paraId="03708745" w14:textId="77777777" w:rsidR="00167E37" w:rsidRDefault="00167E37" w:rsidP="00167E37">
      <w:r>
        <w:t>Is the beef from a whole muscle or trimmings?</w:t>
      </w:r>
    </w:p>
    <w:p w14:paraId="0F02062F" w14:textId="77777777" w:rsidR="00167E37" w:rsidRDefault="00167E37" w:rsidP="00167E37">
      <w:r>
        <w:t>How much fat is in the product?</w:t>
      </w:r>
    </w:p>
    <w:p w14:paraId="5BB401AE" w14:textId="77777777" w:rsidR="00167E37" w:rsidRDefault="00167E37" w:rsidP="00167E37">
      <w:r>
        <w:br w:type="page"/>
      </w:r>
    </w:p>
    <w:p w14:paraId="23B14A6D" w14:textId="77777777" w:rsidR="00167E37" w:rsidRDefault="00167E37" w:rsidP="00167E37">
      <w:r>
        <w:rPr>
          <w:noProof/>
        </w:rPr>
        <w:lastRenderedPageBreak/>
        <w:drawing>
          <wp:inline distT="0" distB="0" distL="0" distR="0" wp14:anchorId="10937923" wp14:editId="049AE219">
            <wp:extent cx="5943600" cy="3962400"/>
            <wp:effectExtent l="0" t="0" r="0" b="0"/>
            <wp:docPr id="35" name="Picture 35" descr="Image result for ground beef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ground beef label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38105BF" w14:textId="77777777" w:rsidR="00167E37" w:rsidRDefault="00167E37" w:rsidP="00167E37">
      <w:r>
        <w:t>What’s on a label?</w:t>
      </w:r>
    </w:p>
    <w:p w14:paraId="67C65B88" w14:textId="77777777" w:rsidR="00167E37" w:rsidRDefault="00167E37" w:rsidP="00167E37"/>
    <w:p w14:paraId="3FB266DE" w14:textId="77777777" w:rsidR="00167E37" w:rsidRPr="005475B4" w:rsidRDefault="00167E37" w:rsidP="00167E37">
      <w:pPr>
        <w:numPr>
          <w:ilvl w:val="0"/>
          <w:numId w:val="38"/>
        </w:numPr>
        <w:spacing w:after="160" w:line="259" w:lineRule="auto"/>
      </w:pPr>
      <w:r w:rsidRPr="005475B4">
        <w:t>Product Name</w:t>
      </w:r>
    </w:p>
    <w:p w14:paraId="3A213328" w14:textId="77777777" w:rsidR="00167E37" w:rsidRPr="005475B4" w:rsidRDefault="00167E37" w:rsidP="00167E37">
      <w:pPr>
        <w:numPr>
          <w:ilvl w:val="0"/>
          <w:numId w:val="38"/>
        </w:numPr>
        <w:spacing w:after="160" w:line="259" w:lineRule="auto"/>
      </w:pPr>
      <w:r w:rsidRPr="005475B4">
        <w:t>Inspection Information</w:t>
      </w:r>
    </w:p>
    <w:p w14:paraId="26B45D93" w14:textId="77777777" w:rsidR="00167E37" w:rsidRPr="005475B4" w:rsidRDefault="00167E37" w:rsidP="00167E37">
      <w:pPr>
        <w:numPr>
          <w:ilvl w:val="0"/>
          <w:numId w:val="38"/>
        </w:numPr>
        <w:spacing w:after="160" w:line="259" w:lineRule="auto"/>
      </w:pPr>
      <w:r w:rsidRPr="005475B4">
        <w:t>Handling Statement</w:t>
      </w:r>
    </w:p>
    <w:p w14:paraId="70769449" w14:textId="77777777" w:rsidR="00167E37" w:rsidRPr="005475B4" w:rsidRDefault="00167E37" w:rsidP="00167E37">
      <w:pPr>
        <w:numPr>
          <w:ilvl w:val="0"/>
          <w:numId w:val="38"/>
        </w:numPr>
        <w:spacing w:after="160" w:line="259" w:lineRule="auto"/>
      </w:pPr>
      <w:r w:rsidRPr="005475B4">
        <w:t>Net Weight</w:t>
      </w:r>
    </w:p>
    <w:p w14:paraId="1023A417" w14:textId="77777777" w:rsidR="00167E37" w:rsidRPr="005475B4" w:rsidRDefault="00167E37" w:rsidP="00167E37">
      <w:pPr>
        <w:numPr>
          <w:ilvl w:val="0"/>
          <w:numId w:val="38"/>
        </w:numPr>
        <w:spacing w:after="160" w:line="259" w:lineRule="auto"/>
      </w:pPr>
      <w:r w:rsidRPr="005475B4">
        <w:t>Ingredients</w:t>
      </w:r>
    </w:p>
    <w:p w14:paraId="425ACBAA" w14:textId="77777777" w:rsidR="00167E37" w:rsidRPr="005475B4" w:rsidRDefault="00167E37" w:rsidP="00167E37">
      <w:pPr>
        <w:numPr>
          <w:ilvl w:val="0"/>
          <w:numId w:val="38"/>
        </w:numPr>
        <w:spacing w:after="160" w:line="259" w:lineRule="auto"/>
      </w:pPr>
      <w:r w:rsidRPr="005475B4">
        <w:t>Address</w:t>
      </w:r>
    </w:p>
    <w:p w14:paraId="30441346" w14:textId="77777777" w:rsidR="00167E37" w:rsidRPr="005475B4" w:rsidRDefault="00167E37" w:rsidP="00167E37">
      <w:pPr>
        <w:numPr>
          <w:ilvl w:val="0"/>
          <w:numId w:val="38"/>
        </w:numPr>
        <w:spacing w:after="160" w:line="259" w:lineRule="auto"/>
      </w:pPr>
      <w:r w:rsidRPr="005475B4">
        <w:t>Nutrition Facts</w:t>
      </w:r>
    </w:p>
    <w:p w14:paraId="3EA42817" w14:textId="63041B8C" w:rsidR="00167E37" w:rsidRDefault="00167E37" w:rsidP="00167E37">
      <w:pPr>
        <w:numPr>
          <w:ilvl w:val="0"/>
          <w:numId w:val="38"/>
        </w:numPr>
        <w:spacing w:after="160" w:line="259" w:lineRule="auto"/>
      </w:pPr>
      <w:r w:rsidRPr="005475B4">
        <w:t>Safe</w:t>
      </w:r>
      <w:ins w:id="356" w:author="Author">
        <w:r w:rsidR="003E7FE6">
          <w:t>-</w:t>
        </w:r>
      </w:ins>
      <w:del w:id="357" w:author="Author">
        <w:r w:rsidRPr="005475B4" w:rsidDel="003E7FE6">
          <w:delText xml:space="preserve"> </w:delText>
        </w:r>
      </w:del>
      <w:r w:rsidRPr="005475B4">
        <w:t>Handling Instructions</w:t>
      </w:r>
    </w:p>
    <w:p w14:paraId="3AA2D505" w14:textId="77777777" w:rsidR="00167E37" w:rsidRDefault="00167E37" w:rsidP="00167E37"/>
    <w:p w14:paraId="13D2F26B" w14:textId="77777777" w:rsidR="00167E37" w:rsidRDefault="00167E37" w:rsidP="00167E37">
      <w:r>
        <w:t>What is unique about this label?</w:t>
      </w:r>
    </w:p>
    <w:p w14:paraId="1EAA9EEE" w14:textId="77777777" w:rsidR="00167E37" w:rsidRDefault="00167E37" w:rsidP="00167E37">
      <w:r>
        <w:t>Is the beef from a whole muscle or trimmings?</w:t>
      </w:r>
    </w:p>
    <w:p w14:paraId="129FE2CF" w14:textId="77777777" w:rsidR="00167E37" w:rsidRDefault="00167E37" w:rsidP="00167E37">
      <w:r>
        <w:t>How much fat is in the product?</w:t>
      </w:r>
    </w:p>
    <w:p w14:paraId="1ACCEA94" w14:textId="77777777" w:rsidR="00167E37" w:rsidRDefault="00167E37" w:rsidP="00167E37"/>
    <w:p w14:paraId="424FFF44" w14:textId="77777777" w:rsidR="00167E37" w:rsidRDefault="00167E37" w:rsidP="00167E37">
      <w:r>
        <w:rPr>
          <w:noProof/>
        </w:rPr>
        <w:lastRenderedPageBreak/>
        <w:drawing>
          <wp:inline distT="0" distB="0" distL="0" distR="0" wp14:anchorId="44E09D44" wp14:editId="77FE1EC7">
            <wp:extent cx="3810000" cy="1876425"/>
            <wp:effectExtent l="0" t="0" r="0" b="9525"/>
            <wp:docPr id="36" name="Picture 36" descr="Image result for ground beef round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ground beef round label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1876425"/>
                    </a:xfrm>
                    <a:prstGeom prst="rect">
                      <a:avLst/>
                    </a:prstGeom>
                    <a:noFill/>
                    <a:ln>
                      <a:noFill/>
                    </a:ln>
                  </pic:spPr>
                </pic:pic>
              </a:graphicData>
            </a:graphic>
          </wp:inline>
        </w:drawing>
      </w:r>
    </w:p>
    <w:p w14:paraId="1200A2D5" w14:textId="77777777" w:rsidR="00167E37" w:rsidRDefault="00167E37" w:rsidP="00167E37">
      <w:r>
        <w:t>What’s on a label?</w:t>
      </w:r>
    </w:p>
    <w:p w14:paraId="3D7371A9" w14:textId="77777777" w:rsidR="00167E37" w:rsidRDefault="00167E37" w:rsidP="00167E37"/>
    <w:p w14:paraId="10DC47A6" w14:textId="77777777" w:rsidR="00167E37" w:rsidRPr="005475B4" w:rsidRDefault="00167E37" w:rsidP="00167E37">
      <w:pPr>
        <w:numPr>
          <w:ilvl w:val="0"/>
          <w:numId w:val="38"/>
        </w:numPr>
        <w:spacing w:after="160" w:line="259" w:lineRule="auto"/>
      </w:pPr>
      <w:r w:rsidRPr="005475B4">
        <w:t>Product Name</w:t>
      </w:r>
    </w:p>
    <w:p w14:paraId="6DB56A51" w14:textId="77777777" w:rsidR="00167E37" w:rsidRPr="005475B4" w:rsidRDefault="00167E37" w:rsidP="00167E37">
      <w:pPr>
        <w:numPr>
          <w:ilvl w:val="0"/>
          <w:numId w:val="38"/>
        </w:numPr>
        <w:spacing w:after="160" w:line="259" w:lineRule="auto"/>
      </w:pPr>
      <w:r w:rsidRPr="005475B4">
        <w:t>Inspection Information</w:t>
      </w:r>
    </w:p>
    <w:p w14:paraId="63BC9C69" w14:textId="77777777" w:rsidR="00167E37" w:rsidRPr="005475B4" w:rsidRDefault="00167E37" w:rsidP="00167E37">
      <w:pPr>
        <w:numPr>
          <w:ilvl w:val="0"/>
          <w:numId w:val="38"/>
        </w:numPr>
        <w:spacing w:after="160" w:line="259" w:lineRule="auto"/>
      </w:pPr>
      <w:r w:rsidRPr="005475B4">
        <w:t>Handling Statement</w:t>
      </w:r>
    </w:p>
    <w:p w14:paraId="55C95311" w14:textId="77777777" w:rsidR="00167E37" w:rsidRPr="005475B4" w:rsidRDefault="00167E37" w:rsidP="00167E37">
      <w:pPr>
        <w:numPr>
          <w:ilvl w:val="0"/>
          <w:numId w:val="38"/>
        </w:numPr>
        <w:spacing w:after="160" w:line="259" w:lineRule="auto"/>
      </w:pPr>
      <w:r w:rsidRPr="005475B4">
        <w:t>Net Weight</w:t>
      </w:r>
    </w:p>
    <w:p w14:paraId="278494BC" w14:textId="77777777" w:rsidR="00167E37" w:rsidRPr="005475B4" w:rsidRDefault="00167E37" w:rsidP="00167E37">
      <w:pPr>
        <w:numPr>
          <w:ilvl w:val="0"/>
          <w:numId w:val="38"/>
        </w:numPr>
        <w:spacing w:after="160" w:line="259" w:lineRule="auto"/>
      </w:pPr>
      <w:r w:rsidRPr="005475B4">
        <w:t>Ingredients</w:t>
      </w:r>
    </w:p>
    <w:p w14:paraId="244AB6CE" w14:textId="77777777" w:rsidR="00167E37" w:rsidRPr="005475B4" w:rsidRDefault="00167E37" w:rsidP="00167E37">
      <w:pPr>
        <w:numPr>
          <w:ilvl w:val="0"/>
          <w:numId w:val="38"/>
        </w:numPr>
        <w:spacing w:after="160" w:line="259" w:lineRule="auto"/>
      </w:pPr>
      <w:r w:rsidRPr="005475B4">
        <w:t>Address</w:t>
      </w:r>
    </w:p>
    <w:p w14:paraId="6153D3C0" w14:textId="77777777" w:rsidR="00167E37" w:rsidRPr="005475B4" w:rsidRDefault="00167E37" w:rsidP="00167E37">
      <w:pPr>
        <w:numPr>
          <w:ilvl w:val="0"/>
          <w:numId w:val="38"/>
        </w:numPr>
        <w:spacing w:after="160" w:line="259" w:lineRule="auto"/>
      </w:pPr>
      <w:r w:rsidRPr="005475B4">
        <w:t>Nutrition Facts</w:t>
      </w:r>
    </w:p>
    <w:p w14:paraId="67EF6190" w14:textId="2FA1BB61" w:rsidR="00167E37" w:rsidRDefault="00167E37" w:rsidP="00167E37">
      <w:pPr>
        <w:numPr>
          <w:ilvl w:val="0"/>
          <w:numId w:val="38"/>
        </w:numPr>
        <w:spacing w:after="160" w:line="259" w:lineRule="auto"/>
      </w:pPr>
      <w:r w:rsidRPr="005475B4">
        <w:t>Safe</w:t>
      </w:r>
      <w:ins w:id="358" w:author="Author">
        <w:r w:rsidR="003E7FE6">
          <w:t>-</w:t>
        </w:r>
      </w:ins>
      <w:del w:id="359" w:author="Author">
        <w:r w:rsidRPr="005475B4" w:rsidDel="003E7FE6">
          <w:delText xml:space="preserve"> </w:delText>
        </w:r>
      </w:del>
      <w:r w:rsidRPr="005475B4">
        <w:t>Handling Instructions</w:t>
      </w:r>
    </w:p>
    <w:p w14:paraId="657EB1F8" w14:textId="77777777" w:rsidR="00167E37" w:rsidRDefault="00167E37" w:rsidP="00167E37"/>
    <w:p w14:paraId="487E5D12" w14:textId="77777777" w:rsidR="00167E37" w:rsidRDefault="00167E37" w:rsidP="00167E37">
      <w:r>
        <w:t>What is unique about this label?</w:t>
      </w:r>
    </w:p>
    <w:p w14:paraId="32C55D8C" w14:textId="77777777" w:rsidR="00167E37" w:rsidRDefault="00167E37" w:rsidP="00167E37">
      <w:r>
        <w:t>Is the beef from a whole muscle or trimmings?</w:t>
      </w:r>
    </w:p>
    <w:p w14:paraId="58A28DD0" w14:textId="77777777" w:rsidR="00167E37" w:rsidRDefault="00167E37" w:rsidP="00167E37">
      <w:r>
        <w:t>How much fat is in the product?</w:t>
      </w:r>
    </w:p>
    <w:p w14:paraId="6F27491D" w14:textId="77777777" w:rsidR="00167E37" w:rsidRDefault="00167E37" w:rsidP="00167E37">
      <w:r>
        <w:br w:type="page"/>
      </w:r>
    </w:p>
    <w:p w14:paraId="512CD498" w14:textId="77777777" w:rsidR="00167E37" w:rsidRDefault="00167E37" w:rsidP="00167E37">
      <w:r>
        <w:rPr>
          <w:noProof/>
        </w:rPr>
        <w:lastRenderedPageBreak/>
        <w:drawing>
          <wp:inline distT="0" distB="0" distL="0" distR="0" wp14:anchorId="6AEFB9C4" wp14:editId="09B68F9D">
            <wp:extent cx="4762500" cy="3333750"/>
            <wp:effectExtent l="0" t="0" r="0" b="0"/>
            <wp:docPr id="37" name="Picture 37" descr="Image result for ground beef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ground beef labe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3333750"/>
                    </a:xfrm>
                    <a:prstGeom prst="rect">
                      <a:avLst/>
                    </a:prstGeom>
                    <a:noFill/>
                    <a:ln>
                      <a:noFill/>
                    </a:ln>
                  </pic:spPr>
                </pic:pic>
              </a:graphicData>
            </a:graphic>
          </wp:inline>
        </w:drawing>
      </w:r>
    </w:p>
    <w:p w14:paraId="3FE4BD2F" w14:textId="77777777" w:rsidR="00167E37" w:rsidRDefault="00167E37" w:rsidP="00167E37">
      <w:r>
        <w:t>What’s on a label?</w:t>
      </w:r>
    </w:p>
    <w:p w14:paraId="453A987A" w14:textId="77777777" w:rsidR="00167E37" w:rsidRDefault="00167E37" w:rsidP="00167E37"/>
    <w:p w14:paraId="73F86971" w14:textId="77777777" w:rsidR="00167E37" w:rsidRPr="005475B4" w:rsidRDefault="00167E37" w:rsidP="00167E37">
      <w:pPr>
        <w:numPr>
          <w:ilvl w:val="0"/>
          <w:numId w:val="38"/>
        </w:numPr>
        <w:spacing w:after="160" w:line="259" w:lineRule="auto"/>
      </w:pPr>
      <w:r w:rsidRPr="005475B4">
        <w:t>Product Name</w:t>
      </w:r>
    </w:p>
    <w:p w14:paraId="1BF20E30" w14:textId="77777777" w:rsidR="00167E37" w:rsidRPr="005475B4" w:rsidRDefault="00167E37" w:rsidP="00167E37">
      <w:pPr>
        <w:numPr>
          <w:ilvl w:val="0"/>
          <w:numId w:val="38"/>
        </w:numPr>
        <w:spacing w:after="160" w:line="259" w:lineRule="auto"/>
      </w:pPr>
      <w:r w:rsidRPr="005475B4">
        <w:t>Inspection Information</w:t>
      </w:r>
    </w:p>
    <w:p w14:paraId="3016FDE9" w14:textId="77777777" w:rsidR="00167E37" w:rsidRPr="005475B4" w:rsidRDefault="00167E37" w:rsidP="00167E37">
      <w:pPr>
        <w:numPr>
          <w:ilvl w:val="0"/>
          <w:numId w:val="38"/>
        </w:numPr>
        <w:spacing w:after="160" w:line="259" w:lineRule="auto"/>
      </w:pPr>
      <w:r w:rsidRPr="005475B4">
        <w:t>Handling Statement</w:t>
      </w:r>
    </w:p>
    <w:p w14:paraId="7D17AF81" w14:textId="77777777" w:rsidR="00167E37" w:rsidRPr="005475B4" w:rsidRDefault="00167E37" w:rsidP="00167E37">
      <w:pPr>
        <w:numPr>
          <w:ilvl w:val="0"/>
          <w:numId w:val="38"/>
        </w:numPr>
        <w:spacing w:after="160" w:line="259" w:lineRule="auto"/>
      </w:pPr>
      <w:r w:rsidRPr="005475B4">
        <w:t>Net Weight</w:t>
      </w:r>
    </w:p>
    <w:p w14:paraId="10B4DC3B" w14:textId="77777777" w:rsidR="00167E37" w:rsidRPr="005475B4" w:rsidRDefault="00167E37" w:rsidP="00167E37">
      <w:pPr>
        <w:numPr>
          <w:ilvl w:val="0"/>
          <w:numId w:val="38"/>
        </w:numPr>
        <w:spacing w:after="160" w:line="259" w:lineRule="auto"/>
      </w:pPr>
      <w:r w:rsidRPr="005475B4">
        <w:t>Ingredients</w:t>
      </w:r>
    </w:p>
    <w:p w14:paraId="05717A5C" w14:textId="77777777" w:rsidR="00167E37" w:rsidRPr="005475B4" w:rsidRDefault="00167E37" w:rsidP="00167E37">
      <w:pPr>
        <w:numPr>
          <w:ilvl w:val="0"/>
          <w:numId w:val="38"/>
        </w:numPr>
        <w:spacing w:after="160" w:line="259" w:lineRule="auto"/>
      </w:pPr>
      <w:r w:rsidRPr="005475B4">
        <w:t>Address</w:t>
      </w:r>
    </w:p>
    <w:p w14:paraId="6D6FD45D" w14:textId="77777777" w:rsidR="00167E37" w:rsidRPr="005475B4" w:rsidRDefault="00167E37" w:rsidP="00167E37">
      <w:pPr>
        <w:numPr>
          <w:ilvl w:val="0"/>
          <w:numId w:val="38"/>
        </w:numPr>
        <w:spacing w:after="160" w:line="259" w:lineRule="auto"/>
      </w:pPr>
      <w:r w:rsidRPr="005475B4">
        <w:t>Nutrition Facts</w:t>
      </w:r>
    </w:p>
    <w:p w14:paraId="7632F5C8" w14:textId="5E548CCE" w:rsidR="00167E37" w:rsidRDefault="00167E37" w:rsidP="00167E37">
      <w:pPr>
        <w:numPr>
          <w:ilvl w:val="0"/>
          <w:numId w:val="38"/>
        </w:numPr>
        <w:spacing w:after="160" w:line="259" w:lineRule="auto"/>
      </w:pPr>
      <w:r w:rsidRPr="005475B4">
        <w:t>Safe</w:t>
      </w:r>
      <w:ins w:id="360" w:author="Author">
        <w:r w:rsidR="002709BE">
          <w:t>-</w:t>
        </w:r>
      </w:ins>
      <w:del w:id="361" w:author="Author">
        <w:r w:rsidRPr="005475B4" w:rsidDel="002709BE">
          <w:delText xml:space="preserve"> </w:delText>
        </w:r>
      </w:del>
      <w:r w:rsidRPr="005475B4">
        <w:t>Handling Instructions</w:t>
      </w:r>
    </w:p>
    <w:p w14:paraId="1C0BFF8E" w14:textId="77777777" w:rsidR="00167E37" w:rsidRDefault="00167E37" w:rsidP="00167E37"/>
    <w:p w14:paraId="1357B4D8" w14:textId="77777777" w:rsidR="00167E37" w:rsidRDefault="00167E37" w:rsidP="00167E37">
      <w:r>
        <w:t>What is unique about this label?</w:t>
      </w:r>
    </w:p>
    <w:p w14:paraId="26C1762C" w14:textId="77777777" w:rsidR="00167E37" w:rsidRDefault="00167E37" w:rsidP="00167E37">
      <w:r>
        <w:t>Is the beef from a whole muscle or trimmings?</w:t>
      </w:r>
    </w:p>
    <w:p w14:paraId="66DF3632" w14:textId="77777777" w:rsidR="00167E37" w:rsidRDefault="00167E37" w:rsidP="00167E37">
      <w:r>
        <w:t>How much fat is in the product?</w:t>
      </w:r>
    </w:p>
    <w:p w14:paraId="1C2F0F8E" w14:textId="77777777" w:rsidR="00167E37" w:rsidRDefault="00167E37" w:rsidP="00167E37">
      <w:r>
        <w:br w:type="page"/>
      </w:r>
    </w:p>
    <w:p w14:paraId="547489EF" w14:textId="77777777" w:rsidR="00167E37" w:rsidRDefault="00167E37" w:rsidP="00167E37">
      <w:r>
        <w:rPr>
          <w:noProof/>
        </w:rPr>
        <w:lastRenderedPageBreak/>
        <w:drawing>
          <wp:inline distT="0" distB="0" distL="0" distR="0" wp14:anchorId="3BB033CE" wp14:editId="71C04165">
            <wp:extent cx="3352800" cy="3200400"/>
            <wp:effectExtent l="0" t="0" r="0" b="0"/>
            <wp:docPr id="38" name="Picture 38" descr="Image result for ground beef sirloin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ground beef sirloin label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2800" cy="3200400"/>
                    </a:xfrm>
                    <a:prstGeom prst="rect">
                      <a:avLst/>
                    </a:prstGeom>
                    <a:noFill/>
                    <a:ln>
                      <a:noFill/>
                    </a:ln>
                  </pic:spPr>
                </pic:pic>
              </a:graphicData>
            </a:graphic>
          </wp:inline>
        </w:drawing>
      </w:r>
    </w:p>
    <w:p w14:paraId="15DC7D61" w14:textId="77777777" w:rsidR="00167E37" w:rsidRDefault="00167E37" w:rsidP="00167E37">
      <w:r>
        <w:t>What’s on a label?</w:t>
      </w:r>
    </w:p>
    <w:p w14:paraId="46C2A6C3" w14:textId="77777777" w:rsidR="00167E37" w:rsidRDefault="00167E37" w:rsidP="00167E37"/>
    <w:p w14:paraId="34846D58" w14:textId="77777777" w:rsidR="00167E37" w:rsidRPr="005475B4" w:rsidRDefault="00167E37" w:rsidP="00167E37">
      <w:pPr>
        <w:numPr>
          <w:ilvl w:val="0"/>
          <w:numId w:val="38"/>
        </w:numPr>
        <w:spacing w:after="160" w:line="259" w:lineRule="auto"/>
      </w:pPr>
      <w:r w:rsidRPr="005475B4">
        <w:t>Product Name</w:t>
      </w:r>
    </w:p>
    <w:p w14:paraId="57638F07" w14:textId="77777777" w:rsidR="00167E37" w:rsidRPr="005475B4" w:rsidRDefault="00167E37" w:rsidP="00167E37">
      <w:pPr>
        <w:numPr>
          <w:ilvl w:val="0"/>
          <w:numId w:val="38"/>
        </w:numPr>
        <w:spacing w:after="160" w:line="259" w:lineRule="auto"/>
      </w:pPr>
      <w:r w:rsidRPr="005475B4">
        <w:t>Inspection Information</w:t>
      </w:r>
    </w:p>
    <w:p w14:paraId="2172D304" w14:textId="77777777" w:rsidR="00167E37" w:rsidRPr="005475B4" w:rsidRDefault="00167E37" w:rsidP="00167E37">
      <w:pPr>
        <w:numPr>
          <w:ilvl w:val="0"/>
          <w:numId w:val="38"/>
        </w:numPr>
        <w:spacing w:after="160" w:line="259" w:lineRule="auto"/>
      </w:pPr>
      <w:r w:rsidRPr="005475B4">
        <w:t>Handling Statement</w:t>
      </w:r>
    </w:p>
    <w:p w14:paraId="4D160144" w14:textId="77777777" w:rsidR="00167E37" w:rsidRPr="005475B4" w:rsidRDefault="00167E37" w:rsidP="00167E37">
      <w:pPr>
        <w:numPr>
          <w:ilvl w:val="0"/>
          <w:numId w:val="38"/>
        </w:numPr>
        <w:spacing w:after="160" w:line="259" w:lineRule="auto"/>
      </w:pPr>
      <w:r w:rsidRPr="005475B4">
        <w:t>Net Weight</w:t>
      </w:r>
    </w:p>
    <w:p w14:paraId="603B6C1C" w14:textId="77777777" w:rsidR="00167E37" w:rsidRPr="005475B4" w:rsidRDefault="00167E37" w:rsidP="00167E37">
      <w:pPr>
        <w:numPr>
          <w:ilvl w:val="0"/>
          <w:numId w:val="38"/>
        </w:numPr>
        <w:spacing w:after="160" w:line="259" w:lineRule="auto"/>
      </w:pPr>
      <w:r w:rsidRPr="005475B4">
        <w:t>Ingredients</w:t>
      </w:r>
    </w:p>
    <w:p w14:paraId="62AF6947" w14:textId="77777777" w:rsidR="00167E37" w:rsidRPr="005475B4" w:rsidRDefault="00167E37" w:rsidP="00167E37">
      <w:pPr>
        <w:numPr>
          <w:ilvl w:val="0"/>
          <w:numId w:val="38"/>
        </w:numPr>
        <w:spacing w:after="160" w:line="259" w:lineRule="auto"/>
      </w:pPr>
      <w:r w:rsidRPr="005475B4">
        <w:t>Address</w:t>
      </w:r>
    </w:p>
    <w:p w14:paraId="7E66B356" w14:textId="77777777" w:rsidR="00167E37" w:rsidRPr="005475B4" w:rsidRDefault="00167E37" w:rsidP="00167E37">
      <w:pPr>
        <w:numPr>
          <w:ilvl w:val="0"/>
          <w:numId w:val="38"/>
        </w:numPr>
        <w:spacing w:after="160" w:line="259" w:lineRule="auto"/>
      </w:pPr>
      <w:r w:rsidRPr="005475B4">
        <w:t>Nutrition Facts</w:t>
      </w:r>
    </w:p>
    <w:p w14:paraId="44FAF5AF" w14:textId="1588FBE2" w:rsidR="00167E37" w:rsidRDefault="00167E37" w:rsidP="00167E37">
      <w:pPr>
        <w:numPr>
          <w:ilvl w:val="0"/>
          <w:numId w:val="38"/>
        </w:numPr>
        <w:spacing w:after="160" w:line="259" w:lineRule="auto"/>
      </w:pPr>
      <w:r w:rsidRPr="005475B4">
        <w:t>Safe</w:t>
      </w:r>
      <w:ins w:id="362" w:author="Author">
        <w:r w:rsidR="008B1E96">
          <w:t>-</w:t>
        </w:r>
      </w:ins>
      <w:del w:id="363" w:author="Author">
        <w:r w:rsidRPr="005475B4" w:rsidDel="008B1E96">
          <w:delText xml:space="preserve"> </w:delText>
        </w:r>
      </w:del>
      <w:r w:rsidRPr="005475B4">
        <w:t>Handling Instructions</w:t>
      </w:r>
    </w:p>
    <w:p w14:paraId="6AB015C2" w14:textId="77777777" w:rsidR="00167E37" w:rsidRDefault="00167E37" w:rsidP="00167E37"/>
    <w:p w14:paraId="003FB5DB" w14:textId="77777777" w:rsidR="00167E37" w:rsidRDefault="00167E37" w:rsidP="00167E37">
      <w:r>
        <w:t>What is unique about this label?</w:t>
      </w:r>
    </w:p>
    <w:p w14:paraId="27304822" w14:textId="77777777" w:rsidR="00167E37" w:rsidRDefault="00167E37" w:rsidP="00167E37">
      <w:r>
        <w:t>Is the beef from a whole muscle or trimmings?</w:t>
      </w:r>
    </w:p>
    <w:p w14:paraId="024C1553" w14:textId="77777777" w:rsidR="00167E37" w:rsidRDefault="00167E37" w:rsidP="00167E37">
      <w:r>
        <w:t>How much fat is in the product?</w:t>
      </w:r>
    </w:p>
    <w:p w14:paraId="3BDAD244" w14:textId="77777777" w:rsidR="00167E37" w:rsidRDefault="00167E37" w:rsidP="00167E37">
      <w:r>
        <w:br w:type="page"/>
      </w:r>
    </w:p>
    <w:p w14:paraId="54C14EA0" w14:textId="77777777" w:rsidR="00167E37" w:rsidRDefault="00167E37" w:rsidP="00167E37">
      <w:r>
        <w:rPr>
          <w:noProof/>
        </w:rPr>
        <w:lastRenderedPageBreak/>
        <w:drawing>
          <wp:inline distT="0" distB="0" distL="0" distR="0" wp14:anchorId="7799BE8B" wp14:editId="602FC844">
            <wp:extent cx="4364736" cy="4876800"/>
            <wp:effectExtent l="0" t="0" r="0" b="0"/>
            <wp:docPr id="11" name="Picture 11" descr="Image result for ;prime rib steakburger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prime rib steakburger label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2248" cy="4885193"/>
                    </a:xfrm>
                    <a:prstGeom prst="rect">
                      <a:avLst/>
                    </a:prstGeom>
                    <a:noFill/>
                    <a:ln>
                      <a:noFill/>
                    </a:ln>
                  </pic:spPr>
                </pic:pic>
              </a:graphicData>
            </a:graphic>
          </wp:inline>
        </w:drawing>
      </w:r>
    </w:p>
    <w:p w14:paraId="16F22B64" w14:textId="77777777" w:rsidR="00167E37" w:rsidRDefault="00167E37" w:rsidP="00167E37">
      <w:r>
        <w:t>What’s on a label?</w:t>
      </w:r>
    </w:p>
    <w:p w14:paraId="637757F1" w14:textId="77777777" w:rsidR="00167E37" w:rsidRDefault="00167E37" w:rsidP="00167E37"/>
    <w:p w14:paraId="7475B6BA" w14:textId="77777777" w:rsidR="00167E37" w:rsidRPr="005475B4" w:rsidRDefault="00167E37" w:rsidP="00167E37">
      <w:pPr>
        <w:numPr>
          <w:ilvl w:val="0"/>
          <w:numId w:val="38"/>
        </w:numPr>
        <w:spacing w:line="259" w:lineRule="auto"/>
      </w:pPr>
      <w:r w:rsidRPr="005475B4">
        <w:t>Product Name</w:t>
      </w:r>
    </w:p>
    <w:p w14:paraId="62EFF946" w14:textId="77777777" w:rsidR="00167E37" w:rsidRPr="005475B4" w:rsidRDefault="00167E37" w:rsidP="00167E37">
      <w:pPr>
        <w:numPr>
          <w:ilvl w:val="0"/>
          <w:numId w:val="38"/>
        </w:numPr>
        <w:spacing w:line="259" w:lineRule="auto"/>
      </w:pPr>
      <w:r w:rsidRPr="005475B4">
        <w:t>Inspection Information</w:t>
      </w:r>
    </w:p>
    <w:p w14:paraId="2B3AEE70" w14:textId="77777777" w:rsidR="00167E37" w:rsidRPr="005475B4" w:rsidRDefault="00167E37" w:rsidP="00167E37">
      <w:pPr>
        <w:numPr>
          <w:ilvl w:val="0"/>
          <w:numId w:val="38"/>
        </w:numPr>
        <w:spacing w:line="259" w:lineRule="auto"/>
      </w:pPr>
      <w:r w:rsidRPr="005475B4">
        <w:t>Handling Statement</w:t>
      </w:r>
    </w:p>
    <w:p w14:paraId="0EDA09C5" w14:textId="77777777" w:rsidR="00167E37" w:rsidRPr="005475B4" w:rsidRDefault="00167E37" w:rsidP="00167E37">
      <w:pPr>
        <w:numPr>
          <w:ilvl w:val="0"/>
          <w:numId w:val="38"/>
        </w:numPr>
        <w:spacing w:line="259" w:lineRule="auto"/>
      </w:pPr>
      <w:r w:rsidRPr="005475B4">
        <w:t>Net Weight</w:t>
      </w:r>
    </w:p>
    <w:p w14:paraId="5DB57E31" w14:textId="77777777" w:rsidR="00167E37" w:rsidRPr="005475B4" w:rsidRDefault="00167E37" w:rsidP="00167E37">
      <w:pPr>
        <w:numPr>
          <w:ilvl w:val="0"/>
          <w:numId w:val="38"/>
        </w:numPr>
        <w:spacing w:line="259" w:lineRule="auto"/>
      </w:pPr>
      <w:r w:rsidRPr="005475B4">
        <w:t>Ingredients</w:t>
      </w:r>
    </w:p>
    <w:p w14:paraId="16B6FD6A" w14:textId="77777777" w:rsidR="00167E37" w:rsidRPr="005475B4" w:rsidRDefault="00167E37" w:rsidP="00167E37">
      <w:pPr>
        <w:numPr>
          <w:ilvl w:val="0"/>
          <w:numId w:val="38"/>
        </w:numPr>
        <w:spacing w:line="259" w:lineRule="auto"/>
      </w:pPr>
      <w:r w:rsidRPr="005475B4">
        <w:t>Address</w:t>
      </w:r>
    </w:p>
    <w:p w14:paraId="0524764C" w14:textId="77777777" w:rsidR="00167E37" w:rsidRPr="005475B4" w:rsidRDefault="00167E37" w:rsidP="00167E37">
      <w:pPr>
        <w:numPr>
          <w:ilvl w:val="0"/>
          <w:numId w:val="38"/>
        </w:numPr>
        <w:spacing w:line="259" w:lineRule="auto"/>
      </w:pPr>
      <w:r w:rsidRPr="005475B4">
        <w:t>Nutrition Facts</w:t>
      </w:r>
    </w:p>
    <w:p w14:paraId="62DAEA38" w14:textId="4333BE2E" w:rsidR="00167E37" w:rsidRDefault="00167E37" w:rsidP="00167E37">
      <w:pPr>
        <w:numPr>
          <w:ilvl w:val="0"/>
          <w:numId w:val="38"/>
        </w:numPr>
        <w:spacing w:line="259" w:lineRule="auto"/>
      </w:pPr>
      <w:r w:rsidRPr="005475B4">
        <w:t>Safe</w:t>
      </w:r>
      <w:ins w:id="364" w:author="Author">
        <w:r w:rsidR="008B1E96">
          <w:t>-</w:t>
        </w:r>
      </w:ins>
      <w:del w:id="365" w:author="Author">
        <w:r w:rsidRPr="005475B4" w:rsidDel="008B1E96">
          <w:delText xml:space="preserve"> </w:delText>
        </w:r>
      </w:del>
      <w:r w:rsidRPr="005475B4">
        <w:t>Handling Instructions</w:t>
      </w:r>
    </w:p>
    <w:p w14:paraId="0358516C" w14:textId="77777777" w:rsidR="00167E37" w:rsidRDefault="00167E37" w:rsidP="00167E37"/>
    <w:p w14:paraId="6E383F00" w14:textId="77777777" w:rsidR="00167E37" w:rsidRDefault="00167E37" w:rsidP="00167E37">
      <w:r>
        <w:t>What is unique about this label?</w:t>
      </w:r>
    </w:p>
    <w:p w14:paraId="7ED5C7A0" w14:textId="77777777" w:rsidR="00167E37" w:rsidRDefault="00167E37" w:rsidP="00167E37">
      <w:r>
        <w:t>Is the beef from a whole muscle or trimmings?</w:t>
      </w:r>
    </w:p>
    <w:p w14:paraId="6A58433A" w14:textId="77777777" w:rsidR="00167E37" w:rsidRDefault="00167E37" w:rsidP="00167E37">
      <w:r>
        <w:t>How much fat is in the product?</w:t>
      </w:r>
    </w:p>
    <w:p w14:paraId="5717FCE2" w14:textId="77777777" w:rsidR="00167E37" w:rsidRDefault="00167E37" w:rsidP="00167E37"/>
    <w:p w14:paraId="4E4D4AC2" w14:textId="77777777" w:rsidR="00167E37" w:rsidRDefault="00167E37" w:rsidP="00167E37">
      <w:pPr>
        <w:pStyle w:val="Heading2"/>
      </w:pPr>
      <w:r>
        <w:br w:type="page"/>
      </w:r>
    </w:p>
    <w:p w14:paraId="0639DA75" w14:textId="77777777" w:rsidR="000C67DA" w:rsidRDefault="00167E37" w:rsidP="00167E37">
      <w:pPr>
        <w:pStyle w:val="Heading2"/>
      </w:pPr>
      <w:r>
        <w:lastRenderedPageBreak/>
        <w:t xml:space="preserve">Appendix </w:t>
      </w:r>
      <w:r w:rsidR="003730F0">
        <w:t>I – Food Safety Cards</w:t>
      </w:r>
    </w:p>
    <w:p w14:paraId="747E7625" w14:textId="77777777" w:rsidR="003730F0" w:rsidRDefault="003730F0" w:rsidP="003730F0">
      <w:r>
        <w:rPr>
          <w:noProof/>
        </w:rPr>
        <w:drawing>
          <wp:inline distT="0" distB="0" distL="0" distR="0" wp14:anchorId="2422B697" wp14:editId="62C3892F">
            <wp:extent cx="6400800" cy="74631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7463155"/>
                    </a:xfrm>
                    <a:prstGeom prst="rect">
                      <a:avLst/>
                    </a:prstGeom>
                  </pic:spPr>
                </pic:pic>
              </a:graphicData>
            </a:graphic>
          </wp:inline>
        </w:drawing>
      </w:r>
    </w:p>
    <w:p w14:paraId="328759C3" w14:textId="77777777" w:rsidR="003730F0" w:rsidRDefault="003730F0" w:rsidP="003730F0">
      <w:r>
        <w:br w:type="page"/>
      </w:r>
    </w:p>
    <w:p w14:paraId="0D8B4C1C" w14:textId="77777777" w:rsidR="003730F0" w:rsidRDefault="003730F0" w:rsidP="003730F0">
      <w:r>
        <w:rPr>
          <w:noProof/>
        </w:rPr>
        <w:lastRenderedPageBreak/>
        <w:drawing>
          <wp:inline distT="0" distB="0" distL="0" distR="0" wp14:anchorId="0272B11C" wp14:editId="05013B45">
            <wp:extent cx="6400800" cy="7645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7645400"/>
                    </a:xfrm>
                    <a:prstGeom prst="rect">
                      <a:avLst/>
                    </a:prstGeom>
                  </pic:spPr>
                </pic:pic>
              </a:graphicData>
            </a:graphic>
          </wp:inline>
        </w:drawing>
      </w:r>
    </w:p>
    <w:p w14:paraId="33F37F7A" w14:textId="77777777" w:rsidR="003730F0" w:rsidRDefault="003730F0" w:rsidP="003730F0">
      <w:r>
        <w:br w:type="page"/>
      </w:r>
    </w:p>
    <w:p w14:paraId="1F6E32BB" w14:textId="77777777" w:rsidR="003730F0" w:rsidRPr="0049000F" w:rsidRDefault="003730F0" w:rsidP="003730F0">
      <w:pPr>
        <w:shd w:val="clear" w:color="auto" w:fill="FFFFFF"/>
        <w:spacing w:after="120"/>
        <w:jc w:val="center"/>
        <w:rPr>
          <w:rFonts w:eastAsia="Times New Roman"/>
          <w:b/>
          <w:color w:val="000000"/>
        </w:rPr>
      </w:pPr>
      <w:r w:rsidRPr="0049000F">
        <w:rPr>
          <w:rFonts w:eastAsia="Times New Roman"/>
          <w:b/>
          <w:color w:val="000000"/>
        </w:rPr>
        <w:lastRenderedPageBreak/>
        <w:t>Tips for Grilling Great Burgers</w:t>
      </w:r>
    </w:p>
    <w:p w14:paraId="619CE761" w14:textId="1B18BCB0" w:rsidR="003730F0" w:rsidRPr="00A5486B" w:rsidRDefault="003730F0" w:rsidP="003730F0">
      <w:pPr>
        <w:shd w:val="clear" w:color="auto" w:fill="FFFFFF"/>
        <w:spacing w:after="120"/>
        <w:rPr>
          <w:rFonts w:eastAsia="Times New Roman"/>
          <w:color w:val="000000"/>
        </w:rPr>
      </w:pPr>
      <w:r w:rsidRPr="00A5486B">
        <w:rPr>
          <w:rFonts w:eastAsia="Times New Roman"/>
          <w:color w:val="000000"/>
        </w:rPr>
        <w:t>FAT-TO-BEEF RATIO look for a combination that will give you 20/80 fat-to-beef ratio. This combination is critical to producing a happy burger. Anything less, and the burger will tend to taste a bit dry</w:t>
      </w:r>
      <w:ins w:id="366" w:author="Author">
        <w:r w:rsidR="002D71E0">
          <w:rPr>
            <w:rFonts w:eastAsia="Times New Roman"/>
            <w:color w:val="000000"/>
          </w:rPr>
          <w:t xml:space="preserve">; </w:t>
        </w:r>
      </w:ins>
      <w:del w:id="367" w:author="Author">
        <w:r w:rsidRPr="00A5486B" w:rsidDel="002D71E0">
          <w:rPr>
            <w:rFonts w:eastAsia="Times New Roman"/>
            <w:color w:val="000000"/>
          </w:rPr>
          <w:delText xml:space="preserve">… </w:delText>
        </w:r>
      </w:del>
      <w:ins w:id="368" w:author="Author">
        <w:r w:rsidR="002D71E0">
          <w:rPr>
            <w:rFonts w:eastAsia="Times New Roman"/>
            <w:color w:val="000000"/>
          </w:rPr>
          <w:t>a</w:t>
        </w:r>
      </w:ins>
      <w:del w:id="369" w:author="Author">
        <w:r w:rsidRPr="00A5486B" w:rsidDel="002D71E0">
          <w:rPr>
            <w:rFonts w:eastAsia="Times New Roman"/>
            <w:color w:val="000000"/>
          </w:rPr>
          <w:delText>A</w:delText>
        </w:r>
      </w:del>
      <w:r w:rsidRPr="00A5486B">
        <w:rPr>
          <w:rFonts w:eastAsia="Times New Roman"/>
          <w:color w:val="000000"/>
        </w:rPr>
        <w:t xml:space="preserve">nything more, and it will taste too greasy. </w:t>
      </w:r>
    </w:p>
    <w:p w14:paraId="5B655DF6" w14:textId="4D3D05DC" w:rsidR="003730F0" w:rsidRDefault="003730F0" w:rsidP="003730F0">
      <w:pPr>
        <w:shd w:val="clear" w:color="auto" w:fill="FFFFFF"/>
        <w:spacing w:after="120"/>
        <w:rPr>
          <w:rFonts w:eastAsia="Times New Roman"/>
          <w:color w:val="000000"/>
        </w:rPr>
      </w:pPr>
      <w:r w:rsidRPr="00A5486B">
        <w:rPr>
          <w:rFonts w:eastAsia="Times New Roman"/>
          <w:color w:val="000000"/>
        </w:rPr>
        <w:t>SEASONING THE GROUND BEEF A lot of us like to spice things up a bit by adding some seasoning to the beef</w:t>
      </w:r>
      <w:del w:id="370" w:author="Author">
        <w:r w:rsidRPr="00A5486B" w:rsidDel="002D71E0">
          <w:rPr>
            <w:rFonts w:eastAsia="Times New Roman"/>
            <w:color w:val="000000"/>
          </w:rPr>
          <w:delText>,</w:delText>
        </w:r>
      </w:del>
      <w:r w:rsidRPr="00A5486B">
        <w:rPr>
          <w:rFonts w:eastAsia="Times New Roman"/>
          <w:color w:val="000000"/>
        </w:rPr>
        <w:t xml:space="preserve"> before cooking</w:t>
      </w:r>
      <w:ins w:id="371" w:author="Author">
        <w:r w:rsidR="002D71E0">
          <w:rPr>
            <w:rFonts w:eastAsia="Times New Roman"/>
            <w:color w:val="000000"/>
          </w:rPr>
          <w:t xml:space="preserve">. </w:t>
        </w:r>
      </w:ins>
      <w:del w:id="372" w:author="Author">
        <w:r w:rsidRPr="00A5486B" w:rsidDel="002D71E0">
          <w:rPr>
            <w:rFonts w:eastAsia="Times New Roman"/>
            <w:color w:val="000000"/>
          </w:rPr>
          <w:delText>, s</w:delText>
        </w:r>
      </w:del>
      <w:ins w:id="373" w:author="Author">
        <w:r w:rsidR="002D71E0">
          <w:rPr>
            <w:rFonts w:eastAsia="Times New Roman"/>
            <w:color w:val="000000"/>
          </w:rPr>
          <w:t>S</w:t>
        </w:r>
      </w:ins>
      <w:r w:rsidRPr="00A5486B">
        <w:rPr>
          <w:rFonts w:eastAsia="Times New Roman"/>
          <w:color w:val="000000"/>
        </w:rPr>
        <w:t xml:space="preserve">ome </w:t>
      </w:r>
      <w:r>
        <w:rPr>
          <w:rFonts w:eastAsia="Times New Roman"/>
          <w:color w:val="000000"/>
        </w:rPr>
        <w:t xml:space="preserve">examples </w:t>
      </w:r>
      <w:r w:rsidRPr="00A5486B">
        <w:rPr>
          <w:rFonts w:eastAsia="Times New Roman"/>
          <w:color w:val="000000"/>
        </w:rPr>
        <w:t>of the seasoning</w:t>
      </w:r>
      <w:r>
        <w:rPr>
          <w:rFonts w:eastAsia="Times New Roman"/>
          <w:color w:val="000000"/>
        </w:rPr>
        <w:t>s</w:t>
      </w:r>
      <w:r w:rsidRPr="00A5486B">
        <w:rPr>
          <w:rFonts w:eastAsia="Times New Roman"/>
          <w:color w:val="000000"/>
        </w:rPr>
        <w:t>: • Freshly Ground Black Pepper • Freshly Ground White Pepper • Chili Powder • Chipotle Powder • Cumin • Mustard Powder • Cinnamon</w:t>
      </w:r>
      <w:commentRangeStart w:id="374"/>
      <w:r w:rsidRPr="00A5486B">
        <w:rPr>
          <w:rFonts w:eastAsia="Times New Roman"/>
          <w:color w:val="000000"/>
        </w:rPr>
        <w:t xml:space="preserve"> </w:t>
      </w:r>
      <w:commentRangeEnd w:id="374"/>
      <w:r w:rsidR="002D71E0">
        <w:rPr>
          <w:rStyle w:val="CommentReference"/>
        </w:rPr>
        <w:commentReference w:id="374"/>
      </w:r>
      <w:r w:rsidRPr="00A5486B">
        <w:rPr>
          <w:rFonts w:eastAsia="Times New Roman"/>
          <w:color w:val="000000"/>
        </w:rPr>
        <w:t xml:space="preserve">You can try various combinations, depending on the tastes that you </w:t>
      </w:r>
      <w:proofErr w:type="gramStart"/>
      <w:r w:rsidRPr="00A5486B">
        <w:rPr>
          <w:rFonts w:eastAsia="Times New Roman"/>
          <w:color w:val="000000"/>
        </w:rPr>
        <w:t>going</w:t>
      </w:r>
      <w:proofErr w:type="gramEnd"/>
      <w:r w:rsidRPr="00A5486B">
        <w:rPr>
          <w:rFonts w:eastAsia="Times New Roman"/>
          <w:color w:val="000000"/>
        </w:rPr>
        <w:t xml:space="preserve"> for; however, don’t over season the beef. A burger with just a hint of spice is good</w:t>
      </w:r>
      <w:ins w:id="375" w:author="Author">
        <w:r w:rsidR="002D71E0">
          <w:rPr>
            <w:rFonts w:eastAsia="Times New Roman"/>
            <w:color w:val="000000"/>
          </w:rPr>
          <w:t xml:space="preserve"> </w:t>
        </w:r>
      </w:ins>
      <w:del w:id="376" w:author="Author">
        <w:r w:rsidRPr="00A5486B" w:rsidDel="002D71E0">
          <w:rPr>
            <w:rFonts w:eastAsia="Times New Roman"/>
            <w:color w:val="000000"/>
          </w:rPr>
          <w:delText>… A</w:delText>
        </w:r>
      </w:del>
      <w:ins w:id="377" w:author="Author">
        <w:r w:rsidR="002D71E0">
          <w:rPr>
            <w:rFonts w:eastAsia="Times New Roman"/>
            <w:color w:val="000000"/>
          </w:rPr>
          <w:t xml:space="preserve">— a </w:t>
        </w:r>
      </w:ins>
      <w:del w:id="378" w:author="Author">
        <w:r w:rsidRPr="00A5486B" w:rsidDel="002D71E0">
          <w:rPr>
            <w:rFonts w:eastAsia="Times New Roman"/>
            <w:color w:val="000000"/>
          </w:rPr>
          <w:delText xml:space="preserve"> </w:delText>
        </w:r>
      </w:del>
      <w:r w:rsidRPr="00A5486B">
        <w:rPr>
          <w:rFonts w:eastAsia="Times New Roman"/>
          <w:color w:val="000000"/>
        </w:rPr>
        <w:t xml:space="preserve">burger that’s overpowered with spices is not. </w:t>
      </w:r>
    </w:p>
    <w:p w14:paraId="5AD28B85" w14:textId="77777777" w:rsidR="003730F0" w:rsidRDefault="003730F0" w:rsidP="003730F0">
      <w:pPr>
        <w:shd w:val="clear" w:color="auto" w:fill="FFFFFF"/>
        <w:spacing w:after="120"/>
        <w:rPr>
          <w:rFonts w:eastAsia="Times New Roman"/>
          <w:color w:val="000000"/>
        </w:rPr>
      </w:pPr>
      <w:r>
        <w:rPr>
          <w:rFonts w:eastAsia="Times New Roman"/>
          <w:color w:val="000000"/>
        </w:rPr>
        <w:t xml:space="preserve">SALT: </w:t>
      </w:r>
      <w:r w:rsidRPr="00A5486B">
        <w:rPr>
          <w:rFonts w:eastAsia="Times New Roman"/>
          <w:color w:val="000000"/>
        </w:rPr>
        <w:t xml:space="preserve"> Mixing salt in with the ground beef is one of the biggest mistakes you can make. The reason you don’t add salt is that salt draws water out of meat and begins to dissolve proteins. This makes the proteins cling together and become springy.</w:t>
      </w:r>
      <w:r>
        <w:rPr>
          <w:rFonts w:eastAsia="Times New Roman"/>
          <w:color w:val="000000"/>
        </w:rPr>
        <w:t xml:space="preserve">  Add</w:t>
      </w:r>
      <w:r w:rsidRPr="00A5486B">
        <w:rPr>
          <w:rFonts w:eastAsia="Times New Roman"/>
          <w:color w:val="000000"/>
        </w:rPr>
        <w:t xml:space="preserve"> salt to the burger just before cooking</w:t>
      </w:r>
      <w:r>
        <w:rPr>
          <w:rFonts w:eastAsia="Times New Roman"/>
          <w:color w:val="000000"/>
        </w:rPr>
        <w:t xml:space="preserve"> bring the salt and pepper to the grill with you and add those spices once on the grill.</w:t>
      </w:r>
    </w:p>
    <w:p w14:paraId="5A3F4F65" w14:textId="04F5D255" w:rsidR="003730F0" w:rsidRPr="00A5486B" w:rsidRDefault="003730F0" w:rsidP="003730F0">
      <w:pPr>
        <w:shd w:val="clear" w:color="auto" w:fill="FFFFFF"/>
        <w:spacing w:after="120"/>
        <w:rPr>
          <w:rFonts w:eastAsia="Times New Roman"/>
          <w:color w:val="000000"/>
        </w:rPr>
      </w:pPr>
      <w:r w:rsidRPr="00A5486B">
        <w:rPr>
          <w:rFonts w:eastAsia="Times New Roman"/>
          <w:color w:val="000000"/>
        </w:rPr>
        <w:t>SHOULD I LET MY BURGERS REST BEFORE COOKING? No, No, No</w:t>
      </w:r>
      <w:ins w:id="379" w:author="Author">
        <w:r w:rsidR="004C242F">
          <w:rPr>
            <w:rFonts w:eastAsia="Times New Roman"/>
            <w:color w:val="000000"/>
          </w:rPr>
          <w:t xml:space="preserve">. </w:t>
        </w:r>
      </w:ins>
      <w:del w:id="380" w:author="Author">
        <w:r w:rsidRPr="00A5486B" w:rsidDel="004C242F">
          <w:rPr>
            <w:rFonts w:eastAsia="Times New Roman"/>
            <w:color w:val="000000"/>
          </w:rPr>
          <w:delText xml:space="preserve">… </w:delText>
        </w:r>
      </w:del>
      <w:r w:rsidRPr="00A5486B">
        <w:rPr>
          <w:rFonts w:eastAsia="Times New Roman"/>
          <w:color w:val="000000"/>
        </w:rPr>
        <w:t>There are occasions when we will allow a roast to rest on the countertop before placing into a slow</w:t>
      </w:r>
      <w:ins w:id="381" w:author="Author">
        <w:r w:rsidR="001E1132">
          <w:rPr>
            <w:rFonts w:eastAsia="Times New Roman"/>
            <w:color w:val="000000"/>
          </w:rPr>
          <w:t xml:space="preserve"> </w:t>
        </w:r>
      </w:ins>
      <w:del w:id="382" w:author="Author">
        <w:r w:rsidRPr="00A5486B" w:rsidDel="001E1132">
          <w:rPr>
            <w:rFonts w:eastAsia="Times New Roman"/>
            <w:color w:val="000000"/>
          </w:rPr>
          <w:delText>-</w:delText>
        </w:r>
      </w:del>
      <w:r w:rsidRPr="00A5486B">
        <w:rPr>
          <w:rFonts w:eastAsia="Times New Roman"/>
          <w:color w:val="000000"/>
        </w:rPr>
        <w:t>cooker</w:t>
      </w:r>
      <w:del w:id="383" w:author="Author">
        <w:r w:rsidRPr="00A5486B" w:rsidDel="00EF40DC">
          <w:rPr>
            <w:rFonts w:eastAsia="Times New Roman"/>
            <w:color w:val="000000"/>
          </w:rPr>
          <w:delText>,</w:delText>
        </w:r>
      </w:del>
      <w:r w:rsidRPr="00A5486B">
        <w:rPr>
          <w:rFonts w:eastAsia="Times New Roman"/>
          <w:color w:val="000000"/>
        </w:rPr>
        <w:t xml:space="preserve"> or into the oven</w:t>
      </w:r>
      <w:del w:id="384" w:author="Author">
        <w:r w:rsidRPr="00A5486B" w:rsidDel="00EF40DC">
          <w:rPr>
            <w:rFonts w:eastAsia="Times New Roman"/>
            <w:color w:val="000000"/>
          </w:rPr>
          <w:delText>,</w:delText>
        </w:r>
      </w:del>
      <w:r w:rsidRPr="00A5486B">
        <w:rPr>
          <w:rFonts w:eastAsia="Times New Roman"/>
          <w:color w:val="000000"/>
        </w:rPr>
        <w:t xml:space="preserve"> but not ground beef. When you put your burgers out to rest, you are just ringing the dinner bell for bacteria. Keep them nice and cool in the fridge</w:t>
      </w:r>
      <w:del w:id="385" w:author="Author">
        <w:r w:rsidRPr="00A5486B" w:rsidDel="00EF40DC">
          <w:rPr>
            <w:rFonts w:eastAsia="Times New Roman"/>
            <w:color w:val="000000"/>
          </w:rPr>
          <w:delText>,</w:delText>
        </w:r>
      </w:del>
      <w:r w:rsidRPr="00A5486B">
        <w:rPr>
          <w:rFonts w:eastAsia="Times New Roman"/>
          <w:color w:val="000000"/>
        </w:rPr>
        <w:t xml:space="preserve"> and when you’re ready to grill or pan fry, take them out and cook them. And, if you want one, here’s another reason to keep them cold</w:t>
      </w:r>
      <w:ins w:id="386" w:author="Author">
        <w:r w:rsidR="00EF40DC">
          <w:rPr>
            <w:rFonts w:eastAsia="Times New Roman"/>
            <w:color w:val="000000"/>
          </w:rPr>
          <w:t>:</w:t>
        </w:r>
      </w:ins>
      <w:del w:id="387" w:author="Author">
        <w:r w:rsidRPr="00A5486B" w:rsidDel="00EF40DC">
          <w:rPr>
            <w:rFonts w:eastAsia="Times New Roman"/>
            <w:color w:val="000000"/>
          </w:rPr>
          <w:delText>.</w:delText>
        </w:r>
      </w:del>
      <w:r w:rsidRPr="00A5486B">
        <w:rPr>
          <w:rFonts w:eastAsia="Times New Roman"/>
          <w:color w:val="000000"/>
        </w:rPr>
        <w:t xml:space="preserve"> </w:t>
      </w:r>
      <w:ins w:id="388" w:author="Author">
        <w:r w:rsidR="00EF40DC">
          <w:rPr>
            <w:rFonts w:eastAsia="Times New Roman"/>
            <w:color w:val="000000"/>
          </w:rPr>
          <w:t>w</w:t>
        </w:r>
      </w:ins>
      <w:del w:id="389" w:author="Author">
        <w:r w:rsidRPr="00A5486B" w:rsidDel="00EF40DC">
          <w:rPr>
            <w:rFonts w:eastAsia="Times New Roman"/>
            <w:color w:val="000000"/>
          </w:rPr>
          <w:delText>W</w:delText>
        </w:r>
      </w:del>
      <w:r w:rsidRPr="00A5486B">
        <w:rPr>
          <w:rFonts w:eastAsia="Times New Roman"/>
          <w:color w:val="000000"/>
        </w:rPr>
        <w:t>hen the beef hits the hot pan or grill, the coolness will insulate the interior of beef</w:t>
      </w:r>
      <w:del w:id="390" w:author="Author">
        <w:r w:rsidRPr="00A5486B" w:rsidDel="00EF40DC">
          <w:rPr>
            <w:rFonts w:eastAsia="Times New Roman"/>
            <w:color w:val="000000"/>
          </w:rPr>
          <w:delText>,</w:delText>
        </w:r>
      </w:del>
      <w:r w:rsidRPr="00A5486B">
        <w:rPr>
          <w:rFonts w:eastAsia="Times New Roman"/>
          <w:color w:val="000000"/>
        </w:rPr>
        <w:t xml:space="preserve"> and slow the cooking process. That way </w:t>
      </w:r>
      <w:r>
        <w:rPr>
          <w:rFonts w:eastAsia="Times New Roman"/>
          <w:color w:val="000000"/>
        </w:rPr>
        <w:t xml:space="preserve">you </w:t>
      </w:r>
      <w:r w:rsidRPr="00A5486B">
        <w:rPr>
          <w:rFonts w:eastAsia="Times New Roman"/>
          <w:color w:val="000000"/>
        </w:rPr>
        <w:t>can get a nice crisp outside while still having a juicy interior.</w:t>
      </w:r>
    </w:p>
    <w:p w14:paraId="49D5CCFA" w14:textId="77777777" w:rsidR="003730F0" w:rsidRPr="00A5486B" w:rsidRDefault="003730F0" w:rsidP="003730F0">
      <w:pPr>
        <w:shd w:val="clear" w:color="auto" w:fill="FFFFFF"/>
        <w:spacing w:after="120"/>
        <w:rPr>
          <w:rFonts w:eastAsia="Times New Roman"/>
          <w:color w:val="000000"/>
        </w:rPr>
      </w:pPr>
      <w:r w:rsidRPr="00A5486B">
        <w:rPr>
          <w:rFonts w:eastAsia="Times New Roman"/>
          <w:color w:val="000000"/>
        </w:rPr>
        <w:t>MAKING THE PATTIES The first rule in making the burgers is to handle the beef as little as you can. The more you handle the beef, the tougher the finished product will be.</w:t>
      </w:r>
    </w:p>
    <w:p w14:paraId="2A257341" w14:textId="6C685AA9" w:rsidR="003730F0" w:rsidRPr="00A5486B" w:rsidRDefault="003730F0" w:rsidP="003730F0">
      <w:pPr>
        <w:shd w:val="clear" w:color="auto" w:fill="FFFFFF"/>
        <w:spacing w:after="120"/>
        <w:rPr>
          <w:rFonts w:eastAsia="Times New Roman"/>
          <w:color w:val="000000"/>
        </w:rPr>
      </w:pPr>
      <w:r w:rsidRPr="00A5486B">
        <w:rPr>
          <w:rFonts w:eastAsia="Times New Roman"/>
          <w:color w:val="000000"/>
        </w:rPr>
        <w:t>WEIGHT If you are making a standard burger</w:t>
      </w:r>
      <w:del w:id="391" w:author="Author">
        <w:r w:rsidRPr="00A5486B" w:rsidDel="00B02619">
          <w:rPr>
            <w:rFonts w:eastAsia="Times New Roman"/>
            <w:color w:val="000000"/>
          </w:rPr>
          <w:delText>,</w:delText>
        </w:r>
      </w:del>
      <w:r w:rsidRPr="00A5486B">
        <w:rPr>
          <w:rFonts w:eastAsia="Times New Roman"/>
          <w:color w:val="000000"/>
        </w:rPr>
        <w:t xml:space="preserve"> using prepackaged hambur</w:t>
      </w:r>
      <w:r>
        <w:rPr>
          <w:rFonts w:eastAsia="Times New Roman"/>
          <w:color w:val="000000"/>
        </w:rPr>
        <w:t xml:space="preserve">ger buns, then around </w:t>
      </w:r>
      <w:ins w:id="392" w:author="Author">
        <w:r w:rsidR="00B02619">
          <w:rPr>
            <w:rFonts w:eastAsia="Times New Roman"/>
            <w:color w:val="000000"/>
          </w:rPr>
          <w:t>six</w:t>
        </w:r>
      </w:ins>
      <w:del w:id="393" w:author="Author">
        <w:r w:rsidDel="00B02619">
          <w:rPr>
            <w:rFonts w:eastAsia="Times New Roman"/>
            <w:color w:val="000000"/>
          </w:rPr>
          <w:delText>6</w:delText>
        </w:r>
      </w:del>
      <w:r>
        <w:rPr>
          <w:rFonts w:eastAsia="Times New Roman"/>
          <w:color w:val="000000"/>
        </w:rPr>
        <w:t xml:space="preserve"> ounces </w:t>
      </w:r>
      <w:r w:rsidRPr="00A5486B">
        <w:rPr>
          <w:rFonts w:eastAsia="Times New Roman"/>
          <w:color w:val="000000"/>
        </w:rPr>
        <w:t>is a pretty good place to start.</w:t>
      </w:r>
    </w:p>
    <w:p w14:paraId="79C355AF" w14:textId="7A6AF509" w:rsidR="003730F0" w:rsidRPr="00A5486B" w:rsidRDefault="003730F0" w:rsidP="003730F0">
      <w:pPr>
        <w:shd w:val="clear" w:color="auto" w:fill="FFFFFF"/>
        <w:spacing w:after="120"/>
        <w:rPr>
          <w:rFonts w:eastAsia="Times New Roman"/>
          <w:color w:val="000000"/>
        </w:rPr>
      </w:pPr>
      <w:r w:rsidRPr="00A5486B">
        <w:rPr>
          <w:rFonts w:eastAsia="Times New Roman"/>
          <w:color w:val="000000"/>
        </w:rPr>
        <w:t> FORMING Since there will be some shrinkage during the cooking process, form the beef into a patty</w:t>
      </w:r>
      <w:del w:id="394" w:author="Author">
        <w:r w:rsidRPr="00A5486B" w:rsidDel="00B02619">
          <w:rPr>
            <w:rFonts w:eastAsia="Times New Roman"/>
            <w:color w:val="000000"/>
          </w:rPr>
          <w:delText>,</w:delText>
        </w:r>
      </w:del>
      <w:r w:rsidRPr="00A5486B">
        <w:rPr>
          <w:rFonts w:eastAsia="Times New Roman"/>
          <w:color w:val="000000"/>
        </w:rPr>
        <w:t xml:space="preserve"> slightly larger than the bun size</w:t>
      </w:r>
      <w:del w:id="395" w:author="Author">
        <w:r w:rsidRPr="00A5486B" w:rsidDel="00B02619">
          <w:rPr>
            <w:rFonts w:eastAsia="Times New Roman"/>
            <w:color w:val="000000"/>
          </w:rPr>
          <w:delText>,</w:delText>
        </w:r>
      </w:del>
      <w:r w:rsidRPr="00A5486B">
        <w:rPr>
          <w:rFonts w:eastAsia="Times New Roman"/>
          <w:color w:val="000000"/>
        </w:rPr>
        <w:t xml:space="preserve"> and use your thumb to make an indentation in the middle of the patty. As the burger cooks</w:t>
      </w:r>
      <w:del w:id="396" w:author="Author">
        <w:r w:rsidRPr="00A5486B" w:rsidDel="00B02619">
          <w:rPr>
            <w:rFonts w:eastAsia="Times New Roman"/>
            <w:color w:val="000000"/>
          </w:rPr>
          <w:delText>,</w:delText>
        </w:r>
      </w:del>
      <w:r w:rsidRPr="00A5486B">
        <w:rPr>
          <w:rFonts w:eastAsia="Times New Roman"/>
          <w:color w:val="000000"/>
        </w:rPr>
        <w:t xml:space="preserve"> and begins to shrink, the indentation will begin filling in, and prevent the burger from “doming.”</w:t>
      </w:r>
    </w:p>
    <w:p w14:paraId="55BB08F1" w14:textId="77777777" w:rsidR="003730F0" w:rsidRPr="00A5486B" w:rsidRDefault="003730F0" w:rsidP="003730F0">
      <w:pPr>
        <w:shd w:val="clear" w:color="auto" w:fill="FFFFFF"/>
        <w:spacing w:after="120"/>
        <w:rPr>
          <w:rFonts w:eastAsia="Times New Roman"/>
          <w:color w:val="000000"/>
        </w:rPr>
      </w:pPr>
      <w:r w:rsidRPr="00A5486B">
        <w:rPr>
          <w:rFonts w:eastAsia="Times New Roman"/>
          <w:color w:val="000000"/>
        </w:rPr>
        <w:t>KEEP THEM COOL After forming the patties, return them to the fridge until ready to cook.</w:t>
      </w:r>
    </w:p>
    <w:p w14:paraId="0352F4D3" w14:textId="6E2C8DDC" w:rsidR="003730F0" w:rsidRPr="00A5486B" w:rsidRDefault="003730F0" w:rsidP="003730F0">
      <w:pPr>
        <w:shd w:val="clear" w:color="auto" w:fill="FFFFFF"/>
        <w:spacing w:after="120"/>
        <w:rPr>
          <w:rFonts w:eastAsia="Times New Roman"/>
          <w:color w:val="000000"/>
        </w:rPr>
      </w:pPr>
      <w:r w:rsidRPr="00A5486B">
        <w:rPr>
          <w:rFonts w:eastAsia="Times New Roman"/>
          <w:color w:val="000000"/>
        </w:rPr>
        <w:t>PREPPING THE GRILL Your grill should be clean, and it should be at the right temperature. If the grill is too hot, you will burn the outside of the burger</w:t>
      </w:r>
      <w:del w:id="397" w:author="Author">
        <w:r w:rsidRPr="00A5486B" w:rsidDel="002225EF">
          <w:rPr>
            <w:rFonts w:eastAsia="Times New Roman"/>
            <w:color w:val="000000"/>
          </w:rPr>
          <w:delText>,</w:delText>
        </w:r>
      </w:del>
      <w:r w:rsidRPr="00A5486B">
        <w:rPr>
          <w:rFonts w:eastAsia="Times New Roman"/>
          <w:color w:val="000000"/>
        </w:rPr>
        <w:t xml:space="preserve"> before the inside is cooked; if it’s too cold</w:t>
      </w:r>
      <w:ins w:id="398" w:author="Author">
        <w:r w:rsidR="002225EF">
          <w:rPr>
            <w:rFonts w:eastAsia="Times New Roman"/>
            <w:color w:val="000000"/>
          </w:rPr>
          <w:t>,</w:t>
        </w:r>
      </w:ins>
      <w:r w:rsidRPr="00A5486B">
        <w:rPr>
          <w:rFonts w:eastAsia="Times New Roman"/>
          <w:color w:val="000000"/>
        </w:rPr>
        <w:t xml:space="preserve"> they won’t release from the grill, and they will most likely turn out dry. Before heating up the grill, hit the grate with a wire brush to knock off any leftover burned bits from the last BBQ session. When I grill burgers, I use a </w:t>
      </w:r>
      <w:ins w:id="399" w:author="Author">
        <w:r w:rsidR="006C4CEB">
          <w:rPr>
            <w:rFonts w:eastAsia="Times New Roman"/>
            <w:color w:val="000000"/>
          </w:rPr>
          <w:t>two</w:t>
        </w:r>
      </w:ins>
      <w:del w:id="400" w:author="Author">
        <w:r w:rsidRPr="00A5486B" w:rsidDel="006C4CEB">
          <w:rPr>
            <w:rFonts w:eastAsia="Times New Roman"/>
            <w:color w:val="000000"/>
          </w:rPr>
          <w:delText>2</w:delText>
        </w:r>
      </w:del>
      <w:r w:rsidRPr="00A5486B">
        <w:rPr>
          <w:rFonts w:eastAsia="Times New Roman"/>
          <w:color w:val="000000"/>
        </w:rPr>
        <w:t>-zone system. One side of the grill is screaming hot, and the other half is lower in temperature. If you are using coals, one side will have more coals than the other</w:t>
      </w:r>
      <w:ins w:id="401" w:author="Author">
        <w:r w:rsidR="00D16500">
          <w:rPr>
            <w:rFonts w:eastAsia="Times New Roman"/>
            <w:color w:val="000000"/>
          </w:rPr>
          <w:t>;</w:t>
        </w:r>
      </w:ins>
      <w:del w:id="402" w:author="Author">
        <w:r w:rsidRPr="00A5486B" w:rsidDel="00D16500">
          <w:rPr>
            <w:rFonts w:eastAsia="Times New Roman"/>
            <w:color w:val="000000"/>
          </w:rPr>
          <w:delText>,</w:delText>
        </w:r>
      </w:del>
      <w:r w:rsidRPr="00A5486B">
        <w:rPr>
          <w:rFonts w:eastAsia="Times New Roman"/>
          <w:color w:val="000000"/>
        </w:rPr>
        <w:t xml:space="preserve"> if you are using gas, turn the burners down on one side. The hot side of the grill should be around 450</w:t>
      </w:r>
      <w:ins w:id="403" w:author="Author">
        <w:r w:rsidR="006C4CEB">
          <w:t>° F</w:t>
        </w:r>
      </w:ins>
      <w:del w:id="404" w:author="Author">
        <w:r w:rsidRPr="00A5486B" w:rsidDel="006C4CEB">
          <w:rPr>
            <w:rFonts w:eastAsia="Times New Roman"/>
            <w:color w:val="000000"/>
          </w:rPr>
          <w:delText>f</w:delText>
        </w:r>
      </w:del>
      <w:r w:rsidRPr="00A5486B">
        <w:rPr>
          <w:rFonts w:eastAsia="Times New Roman"/>
          <w:color w:val="000000"/>
        </w:rPr>
        <w:t xml:space="preserve"> (230</w:t>
      </w:r>
      <w:ins w:id="405" w:author="Author">
        <w:r w:rsidR="006C4CEB">
          <w:t xml:space="preserve">° </w:t>
        </w:r>
        <w:r w:rsidR="006C4CEB">
          <w:rPr>
            <w:rFonts w:eastAsia="Times New Roman"/>
            <w:color w:val="000000"/>
          </w:rPr>
          <w:t>C</w:t>
        </w:r>
      </w:ins>
      <w:del w:id="406" w:author="Author">
        <w:r w:rsidRPr="00A5486B" w:rsidDel="006C4CEB">
          <w:rPr>
            <w:rFonts w:eastAsia="Times New Roman"/>
            <w:color w:val="000000"/>
          </w:rPr>
          <w:delText>c</w:delText>
        </w:r>
      </w:del>
      <w:r w:rsidRPr="00A5486B">
        <w:rPr>
          <w:rFonts w:eastAsia="Times New Roman"/>
          <w:color w:val="000000"/>
        </w:rPr>
        <w:t>), and the cooler side should be around 300</w:t>
      </w:r>
      <w:ins w:id="407" w:author="Author">
        <w:r w:rsidR="006C4CEB">
          <w:t>° F</w:t>
        </w:r>
      </w:ins>
      <w:del w:id="408" w:author="Author">
        <w:r w:rsidRPr="00A5486B" w:rsidDel="006C4CEB">
          <w:rPr>
            <w:rFonts w:eastAsia="Times New Roman"/>
            <w:color w:val="000000"/>
          </w:rPr>
          <w:delText>f</w:delText>
        </w:r>
      </w:del>
      <w:r w:rsidRPr="00A5486B">
        <w:rPr>
          <w:rFonts w:eastAsia="Times New Roman"/>
          <w:color w:val="000000"/>
        </w:rPr>
        <w:t xml:space="preserve"> (150</w:t>
      </w:r>
      <w:ins w:id="409" w:author="Author">
        <w:r w:rsidR="006C4CEB">
          <w:t xml:space="preserve">° </w:t>
        </w:r>
      </w:ins>
      <w:del w:id="410" w:author="Author">
        <w:r w:rsidRPr="00A5486B" w:rsidDel="006C4CEB">
          <w:rPr>
            <w:rFonts w:eastAsia="Times New Roman"/>
            <w:color w:val="000000"/>
          </w:rPr>
          <w:delText>c</w:delText>
        </w:r>
      </w:del>
      <w:ins w:id="411" w:author="Author">
        <w:r w:rsidR="006C4CEB">
          <w:rPr>
            <w:rFonts w:eastAsia="Times New Roman"/>
            <w:color w:val="000000"/>
          </w:rPr>
          <w:t>C</w:t>
        </w:r>
      </w:ins>
      <w:r w:rsidRPr="00A5486B">
        <w:rPr>
          <w:rFonts w:eastAsia="Times New Roman"/>
          <w:color w:val="000000"/>
        </w:rPr>
        <w:t xml:space="preserve">). To test this out, if you hold your hand over the hot side, you should only be able to keep it there for around </w:t>
      </w:r>
      <w:ins w:id="412" w:author="Author">
        <w:r w:rsidR="00840F86">
          <w:rPr>
            <w:rFonts w:eastAsia="Times New Roman"/>
            <w:color w:val="000000"/>
          </w:rPr>
          <w:t>one</w:t>
        </w:r>
      </w:ins>
      <w:del w:id="413" w:author="Author">
        <w:r w:rsidRPr="00A5486B" w:rsidDel="00840F86">
          <w:rPr>
            <w:rFonts w:eastAsia="Times New Roman"/>
            <w:color w:val="000000"/>
          </w:rPr>
          <w:delText>1</w:delText>
        </w:r>
      </w:del>
      <w:r w:rsidRPr="00A5486B">
        <w:rPr>
          <w:rFonts w:eastAsia="Times New Roman"/>
          <w:color w:val="000000"/>
        </w:rPr>
        <w:t xml:space="preserve"> second. The cooler side does not have to be so exact; it should be hot</w:t>
      </w:r>
      <w:del w:id="414" w:author="Author">
        <w:r w:rsidRPr="00A5486B" w:rsidDel="00840F86">
          <w:rPr>
            <w:rFonts w:eastAsia="Times New Roman"/>
            <w:color w:val="000000"/>
          </w:rPr>
          <w:delText>,</w:delText>
        </w:r>
      </w:del>
      <w:r w:rsidRPr="00A5486B">
        <w:rPr>
          <w:rFonts w:eastAsia="Times New Roman"/>
          <w:color w:val="000000"/>
        </w:rPr>
        <w:t xml:space="preserve"> but not screaming hot. Once the grill is hot, wad up a paper towel, dip it in some veggie oil, and run it over the grate. You might get a flair up from the dripping oil, but that’s okay; it will go away. You now have a stick-free grate.</w:t>
      </w:r>
    </w:p>
    <w:p w14:paraId="2086EC04" w14:textId="0DE80D8E" w:rsidR="003730F0" w:rsidRPr="00A5486B" w:rsidRDefault="003730F0" w:rsidP="003730F0">
      <w:pPr>
        <w:shd w:val="clear" w:color="auto" w:fill="FFFFFF"/>
        <w:spacing w:after="120"/>
        <w:rPr>
          <w:rFonts w:eastAsia="Times New Roman"/>
          <w:color w:val="000000"/>
        </w:rPr>
      </w:pPr>
      <w:r w:rsidRPr="00A5486B">
        <w:rPr>
          <w:rFonts w:eastAsia="Times New Roman"/>
          <w:color w:val="000000"/>
        </w:rPr>
        <w:lastRenderedPageBreak/>
        <w:t>COOKING THE BURGERS You want the indented side of the burger to be on top</w:t>
      </w:r>
      <w:ins w:id="415" w:author="Author">
        <w:r w:rsidR="00751ACE">
          <w:rPr>
            <w:rFonts w:eastAsia="Times New Roman"/>
            <w:color w:val="000000"/>
          </w:rPr>
          <w:t xml:space="preserve"> — </w:t>
        </w:r>
      </w:ins>
      <w:del w:id="416" w:author="Author">
        <w:r w:rsidRPr="00A5486B" w:rsidDel="00751ACE">
          <w:rPr>
            <w:rFonts w:eastAsia="Times New Roman"/>
            <w:color w:val="000000"/>
          </w:rPr>
          <w:delText xml:space="preserve">, </w:delText>
        </w:r>
      </w:del>
      <w:r w:rsidRPr="00A5486B">
        <w:rPr>
          <w:rFonts w:eastAsia="Times New Roman"/>
          <w:color w:val="000000"/>
        </w:rPr>
        <w:t xml:space="preserve">so flip to the other side, season with salt </w:t>
      </w:r>
      <w:ins w:id="417" w:author="Author">
        <w:r w:rsidR="00751ACE">
          <w:rPr>
            <w:rFonts w:eastAsia="Times New Roman"/>
            <w:color w:val="000000"/>
          </w:rPr>
          <w:t>and</w:t>
        </w:r>
      </w:ins>
      <w:del w:id="418" w:author="Author">
        <w:r w:rsidRPr="00A5486B" w:rsidDel="00751ACE">
          <w:rPr>
            <w:rFonts w:eastAsia="Times New Roman"/>
            <w:color w:val="000000"/>
          </w:rPr>
          <w:delText>&amp;</w:delText>
        </w:r>
      </w:del>
      <w:r w:rsidRPr="00A5486B">
        <w:rPr>
          <w:rFonts w:eastAsia="Times New Roman"/>
          <w:color w:val="000000"/>
        </w:rPr>
        <w:t xml:space="preserve"> pepper (if using)</w:t>
      </w:r>
      <w:ins w:id="419" w:author="Author">
        <w:r w:rsidR="00751ACE">
          <w:rPr>
            <w:rFonts w:eastAsia="Times New Roman"/>
            <w:color w:val="000000"/>
          </w:rPr>
          <w:t>,</w:t>
        </w:r>
      </w:ins>
      <w:r w:rsidRPr="00A5486B">
        <w:rPr>
          <w:rFonts w:eastAsia="Times New Roman"/>
          <w:color w:val="000000"/>
        </w:rPr>
        <w:t xml:space="preserve"> and then place the seasoned side on the hot grill. Lay the burgers on the hot side of the grill, and allow them to cook, undisturbed, for </w:t>
      </w:r>
      <w:ins w:id="420" w:author="Author">
        <w:r w:rsidR="00751ACE">
          <w:rPr>
            <w:rFonts w:eastAsia="Times New Roman"/>
            <w:color w:val="000000"/>
          </w:rPr>
          <w:t>two</w:t>
        </w:r>
      </w:ins>
      <w:del w:id="421" w:author="Author">
        <w:r w:rsidRPr="00A5486B" w:rsidDel="00751ACE">
          <w:rPr>
            <w:rFonts w:eastAsia="Times New Roman"/>
            <w:color w:val="000000"/>
          </w:rPr>
          <w:delText>2</w:delText>
        </w:r>
      </w:del>
      <w:r w:rsidRPr="00A5486B">
        <w:rPr>
          <w:rFonts w:eastAsia="Times New Roman"/>
          <w:color w:val="000000"/>
        </w:rPr>
        <w:t xml:space="preserve"> minutes. Then season the top side with salt </w:t>
      </w:r>
      <w:ins w:id="422" w:author="Author">
        <w:r w:rsidR="00751ACE">
          <w:rPr>
            <w:rFonts w:eastAsia="Times New Roman"/>
            <w:color w:val="000000"/>
          </w:rPr>
          <w:t>and</w:t>
        </w:r>
      </w:ins>
      <w:del w:id="423" w:author="Author">
        <w:r w:rsidRPr="00A5486B" w:rsidDel="00751ACE">
          <w:rPr>
            <w:rFonts w:eastAsia="Times New Roman"/>
            <w:color w:val="000000"/>
          </w:rPr>
          <w:delText>&amp;</w:delText>
        </w:r>
      </w:del>
      <w:r w:rsidRPr="00A5486B">
        <w:rPr>
          <w:rFonts w:eastAsia="Times New Roman"/>
          <w:color w:val="000000"/>
        </w:rPr>
        <w:t xml:space="preserve"> pepper, flip the burgers, and cook an additional </w:t>
      </w:r>
      <w:ins w:id="424" w:author="Author">
        <w:r w:rsidR="00751ACE">
          <w:rPr>
            <w:rFonts w:eastAsia="Times New Roman"/>
            <w:color w:val="000000"/>
          </w:rPr>
          <w:t>two</w:t>
        </w:r>
      </w:ins>
      <w:del w:id="425" w:author="Author">
        <w:r w:rsidRPr="00A5486B" w:rsidDel="00751ACE">
          <w:rPr>
            <w:rFonts w:eastAsia="Times New Roman"/>
            <w:color w:val="000000"/>
          </w:rPr>
          <w:delText>2</w:delText>
        </w:r>
      </w:del>
      <w:r w:rsidRPr="00A5486B">
        <w:rPr>
          <w:rFonts w:eastAsia="Times New Roman"/>
          <w:color w:val="000000"/>
        </w:rPr>
        <w:t xml:space="preserve"> minutes. Move them over to the coo</w:t>
      </w:r>
      <w:r>
        <w:rPr>
          <w:rFonts w:eastAsia="Times New Roman"/>
          <w:color w:val="000000"/>
        </w:rPr>
        <w:t>ler side</w:t>
      </w:r>
      <w:del w:id="426" w:author="Author">
        <w:r w:rsidDel="00751ACE">
          <w:rPr>
            <w:rFonts w:eastAsia="Times New Roman"/>
            <w:color w:val="000000"/>
          </w:rPr>
          <w:delText>,</w:delText>
        </w:r>
      </w:del>
      <w:r>
        <w:rPr>
          <w:rFonts w:eastAsia="Times New Roman"/>
          <w:color w:val="000000"/>
        </w:rPr>
        <w:t xml:space="preserve"> and continue cooking until it reaches an internal temperature of 160 degrees</w:t>
      </w:r>
      <w:ins w:id="427" w:author="Author">
        <w:r w:rsidR="00751ACE">
          <w:rPr>
            <w:rFonts w:eastAsia="Times New Roman"/>
            <w:color w:val="000000"/>
          </w:rPr>
          <w:t>.</w:t>
        </w:r>
      </w:ins>
    </w:p>
    <w:p w14:paraId="7319131E" w14:textId="0C613E39" w:rsidR="003730F0" w:rsidRPr="00A5486B" w:rsidRDefault="003730F0" w:rsidP="003730F0">
      <w:pPr>
        <w:shd w:val="clear" w:color="auto" w:fill="FFFFFF"/>
        <w:spacing w:after="120"/>
        <w:rPr>
          <w:rFonts w:eastAsia="Times New Roman"/>
          <w:color w:val="000000"/>
        </w:rPr>
      </w:pPr>
      <w:r w:rsidRPr="00A5486B">
        <w:rPr>
          <w:rFonts w:eastAsia="Times New Roman"/>
          <w:color w:val="000000"/>
        </w:rPr>
        <w:t>LEAVE THE BURGERS ALONE Never ever use your spatula to press down on the burgers</w:t>
      </w:r>
      <w:ins w:id="428" w:author="Author">
        <w:r w:rsidR="004D1EAC">
          <w:rPr>
            <w:rFonts w:eastAsia="Times New Roman"/>
            <w:color w:val="000000"/>
          </w:rPr>
          <w:t xml:space="preserve"> — that’s</w:t>
        </w:r>
      </w:ins>
      <w:del w:id="429" w:author="Author">
        <w:r w:rsidRPr="00A5486B" w:rsidDel="004D1EAC">
          <w:rPr>
            <w:rFonts w:eastAsia="Times New Roman"/>
            <w:color w:val="000000"/>
          </w:rPr>
          <w:delText>. That’s</w:delText>
        </w:r>
      </w:del>
      <w:r w:rsidRPr="00A5486B">
        <w:rPr>
          <w:rFonts w:eastAsia="Times New Roman"/>
          <w:color w:val="000000"/>
        </w:rPr>
        <w:t xml:space="preserve"> another rookie mistake. All you are doing is pushing the juices out of the burger</w:t>
      </w:r>
      <w:del w:id="430" w:author="Author">
        <w:r w:rsidRPr="00A5486B" w:rsidDel="0069492A">
          <w:rPr>
            <w:rFonts w:eastAsia="Times New Roman"/>
            <w:color w:val="000000"/>
          </w:rPr>
          <w:delText>,</w:delText>
        </w:r>
      </w:del>
      <w:r w:rsidRPr="00A5486B">
        <w:rPr>
          <w:rFonts w:eastAsia="Times New Roman"/>
          <w:color w:val="000000"/>
        </w:rPr>
        <w:t xml:space="preserve"> and dropping them onto the hot coals</w:t>
      </w:r>
      <w:ins w:id="431" w:author="Author">
        <w:r w:rsidR="0069492A">
          <w:rPr>
            <w:rFonts w:eastAsia="Times New Roman"/>
            <w:color w:val="000000"/>
          </w:rPr>
          <w:t>.</w:t>
        </w:r>
      </w:ins>
      <w:del w:id="432" w:author="Author">
        <w:r w:rsidRPr="00A5486B" w:rsidDel="0069492A">
          <w:rPr>
            <w:rFonts w:eastAsia="Times New Roman"/>
            <w:color w:val="000000"/>
          </w:rPr>
          <w:delText>….</w:delText>
        </w:r>
      </w:del>
      <w:r w:rsidRPr="00A5486B">
        <w:rPr>
          <w:rFonts w:eastAsia="Times New Roman"/>
          <w:color w:val="000000"/>
        </w:rPr>
        <w:t xml:space="preserve"> Leave them alone.</w:t>
      </w:r>
    </w:p>
    <w:p w14:paraId="23FF698D" w14:textId="2163FE38" w:rsidR="003730F0" w:rsidRPr="00A5486B" w:rsidRDefault="003730F0" w:rsidP="003730F0">
      <w:pPr>
        <w:shd w:val="clear" w:color="auto" w:fill="FFFFFF"/>
        <w:spacing w:after="120"/>
        <w:rPr>
          <w:rFonts w:eastAsia="Times New Roman"/>
          <w:color w:val="000000"/>
        </w:rPr>
      </w:pPr>
      <w:r w:rsidRPr="00A5486B">
        <w:rPr>
          <w:rFonts w:eastAsia="Times New Roman"/>
          <w:color w:val="000000"/>
        </w:rPr>
        <w:t>WHAT ABOUT THE CHEESE It’s all in the timing. Most people put the cheese on too soon, and it winds up dripping off the burgers and onto the hot coals</w:t>
      </w:r>
      <w:ins w:id="433" w:author="Author">
        <w:r w:rsidR="00D063DC">
          <w:rPr>
            <w:rFonts w:eastAsia="Times New Roman"/>
            <w:color w:val="000000"/>
          </w:rPr>
          <w:t xml:space="preserve"> — </w:t>
        </w:r>
      </w:ins>
      <w:del w:id="434" w:author="Author">
        <w:r w:rsidRPr="00A5486B" w:rsidDel="00D063DC">
          <w:rPr>
            <w:rFonts w:eastAsia="Times New Roman"/>
            <w:color w:val="000000"/>
          </w:rPr>
          <w:delText xml:space="preserve">… </w:delText>
        </w:r>
      </w:del>
      <w:ins w:id="435" w:author="Author">
        <w:r w:rsidR="00D063DC">
          <w:rPr>
            <w:rFonts w:eastAsia="Times New Roman"/>
            <w:color w:val="000000"/>
          </w:rPr>
          <w:t>w</w:t>
        </w:r>
      </w:ins>
      <w:del w:id="436" w:author="Author">
        <w:r w:rsidRPr="00A5486B" w:rsidDel="00D063DC">
          <w:rPr>
            <w:rFonts w:eastAsia="Times New Roman"/>
            <w:color w:val="000000"/>
          </w:rPr>
          <w:delText>W</w:delText>
        </w:r>
      </w:del>
      <w:r w:rsidRPr="00A5486B">
        <w:rPr>
          <w:rFonts w:eastAsia="Times New Roman"/>
          <w:color w:val="000000"/>
        </w:rPr>
        <w:t>hat a waste of good cheese. Add the cheese in the last minute of cooking.</w:t>
      </w:r>
    </w:p>
    <w:p w14:paraId="1880FF3F" w14:textId="27072911" w:rsidR="003730F0" w:rsidRPr="00A5486B" w:rsidRDefault="003730F0" w:rsidP="003730F0">
      <w:pPr>
        <w:shd w:val="clear" w:color="auto" w:fill="FFFFFF"/>
        <w:spacing w:after="120"/>
        <w:rPr>
          <w:rFonts w:eastAsia="Times New Roman"/>
          <w:color w:val="000000"/>
        </w:rPr>
      </w:pPr>
      <w:r w:rsidRPr="00A5486B">
        <w:rPr>
          <w:rFonts w:eastAsia="Times New Roman"/>
          <w:color w:val="000000"/>
        </w:rPr>
        <w:t>SHOULD I COVER THE GRILL WHILE THE BURGERS ARE COOKING? In most case, the answer to that question is no. When you cover your grill, you are essentially turning it into an oven</w:t>
      </w:r>
      <w:ins w:id="437" w:author="Author">
        <w:r w:rsidR="00A163A9">
          <w:rPr>
            <w:rFonts w:eastAsia="Times New Roman"/>
            <w:color w:val="000000"/>
          </w:rPr>
          <w:t xml:space="preserve">. </w:t>
        </w:r>
      </w:ins>
      <w:del w:id="438" w:author="Author">
        <w:r w:rsidRPr="00A5486B" w:rsidDel="00A163A9">
          <w:rPr>
            <w:rFonts w:eastAsia="Times New Roman"/>
            <w:color w:val="000000"/>
          </w:rPr>
          <w:delText xml:space="preserve">… </w:delText>
        </w:r>
      </w:del>
      <w:r w:rsidRPr="00A5486B">
        <w:rPr>
          <w:rFonts w:eastAsia="Times New Roman"/>
          <w:color w:val="000000"/>
        </w:rPr>
        <w:t>Are you baking these burgers, or are you grilling them? Burgers are best grilled with the majority of the heat coming from the bottom. When you cover the grill, you are surrounding them with heat. The results of a covered grill will be dryer burgers. I HATE it when that happens.</w:t>
      </w:r>
    </w:p>
    <w:p w14:paraId="27CCD022" w14:textId="662D019E" w:rsidR="003730F0" w:rsidRDefault="003730F0" w:rsidP="003730F0">
      <w:pPr>
        <w:shd w:val="clear" w:color="auto" w:fill="FFFFFF"/>
        <w:spacing w:after="120"/>
        <w:rPr>
          <w:rFonts w:eastAsia="Times New Roman"/>
          <w:color w:val="000000"/>
        </w:rPr>
      </w:pPr>
      <w:r w:rsidRPr="00A5486B">
        <w:rPr>
          <w:rFonts w:eastAsia="Times New Roman"/>
          <w:color w:val="000000"/>
        </w:rPr>
        <w:t>SERVING SUGGESTION Serve as soon as they are cooked. The longer they sit around, the dryer they will become. This is not a steak</w:t>
      </w:r>
      <w:del w:id="439" w:author="Author">
        <w:r w:rsidRPr="00A5486B" w:rsidDel="005F42A5">
          <w:rPr>
            <w:rFonts w:eastAsia="Times New Roman"/>
            <w:color w:val="000000"/>
          </w:rPr>
          <w:delText>,</w:delText>
        </w:r>
      </w:del>
      <w:r w:rsidRPr="00A5486B">
        <w:rPr>
          <w:rFonts w:eastAsia="Times New Roman"/>
          <w:color w:val="000000"/>
        </w:rPr>
        <w:t xml:space="preserve"> or roast that needs to rest. Use the </w:t>
      </w:r>
      <w:ins w:id="440" w:author="Author">
        <w:r w:rsidR="005F42A5">
          <w:rPr>
            <w:rFonts w:eastAsia="Times New Roman"/>
            <w:color w:val="000000"/>
          </w:rPr>
          <w:t>“</w:t>
        </w:r>
      </w:ins>
      <w:r w:rsidRPr="00A5486B">
        <w:rPr>
          <w:rFonts w:eastAsia="Times New Roman"/>
          <w:color w:val="000000"/>
        </w:rPr>
        <w:t>1,2,3 method</w:t>
      </w:r>
      <w:ins w:id="441" w:author="Author">
        <w:r w:rsidR="005F42A5">
          <w:rPr>
            <w:rFonts w:eastAsia="Times New Roman"/>
            <w:color w:val="000000"/>
          </w:rPr>
          <w:t>”</w:t>
        </w:r>
      </w:ins>
      <w:r w:rsidRPr="00A5486B">
        <w:rPr>
          <w:rFonts w:eastAsia="Times New Roman"/>
          <w:color w:val="000000"/>
        </w:rPr>
        <w:t>: Off the grill, on the bun, in the mouth</w:t>
      </w:r>
      <w:ins w:id="442" w:author="Author">
        <w:r w:rsidR="001737D7">
          <w:rPr>
            <w:rFonts w:eastAsia="Times New Roman"/>
            <w:color w:val="000000"/>
          </w:rPr>
          <w:t xml:space="preserve"> — </w:t>
        </w:r>
      </w:ins>
      <w:del w:id="443" w:author="Author">
        <w:r w:rsidRPr="00A5486B" w:rsidDel="001737D7">
          <w:rPr>
            <w:rFonts w:eastAsia="Times New Roman"/>
            <w:color w:val="000000"/>
          </w:rPr>
          <w:delText xml:space="preserve">… </w:delText>
        </w:r>
      </w:del>
      <w:r w:rsidRPr="00A5486B">
        <w:rPr>
          <w:rFonts w:eastAsia="Times New Roman"/>
          <w:color w:val="000000"/>
        </w:rPr>
        <w:t>I</w:t>
      </w:r>
      <w:ins w:id="444" w:author="Author">
        <w:r w:rsidR="001737D7">
          <w:rPr>
            <w:rFonts w:eastAsia="Times New Roman"/>
            <w:color w:val="000000"/>
          </w:rPr>
          <w:t>t’s</w:t>
        </w:r>
      </w:ins>
      <w:del w:id="445" w:author="Author">
        <w:r w:rsidRPr="00A5486B" w:rsidDel="001737D7">
          <w:rPr>
            <w:rFonts w:eastAsia="Times New Roman"/>
            <w:color w:val="000000"/>
          </w:rPr>
          <w:delText>t’s</w:delText>
        </w:r>
      </w:del>
      <w:r w:rsidRPr="00A5486B">
        <w:rPr>
          <w:rFonts w:eastAsia="Times New Roman"/>
          <w:color w:val="000000"/>
        </w:rPr>
        <w:t xml:space="preserve"> as simple as 1,2,3.</w:t>
      </w:r>
    </w:p>
    <w:p w14:paraId="77595D53" w14:textId="77777777" w:rsidR="00F14C3B" w:rsidRDefault="00F14C3B" w:rsidP="003730F0">
      <w:pPr>
        <w:shd w:val="clear" w:color="auto" w:fill="FFFFFF"/>
        <w:spacing w:after="120"/>
        <w:rPr>
          <w:rFonts w:eastAsia="Times New Roman"/>
          <w:color w:val="000000"/>
        </w:rPr>
      </w:pPr>
    </w:p>
    <w:p w14:paraId="3A5E231A" w14:textId="77777777" w:rsidR="00F14C3B" w:rsidRDefault="00F14C3B" w:rsidP="003730F0">
      <w:pPr>
        <w:shd w:val="clear" w:color="auto" w:fill="FFFFFF"/>
        <w:spacing w:after="120"/>
        <w:rPr>
          <w:rFonts w:eastAsia="Times New Roman"/>
          <w:color w:val="000000"/>
        </w:rPr>
      </w:pPr>
    </w:p>
    <w:p w14:paraId="4875704A" w14:textId="77777777" w:rsidR="00F14C3B" w:rsidRDefault="00F14C3B" w:rsidP="003730F0">
      <w:pPr>
        <w:shd w:val="clear" w:color="auto" w:fill="FFFFFF"/>
        <w:spacing w:after="120"/>
        <w:rPr>
          <w:rFonts w:eastAsia="Times New Roman"/>
          <w:color w:val="000000"/>
        </w:rPr>
      </w:pPr>
    </w:p>
    <w:p w14:paraId="5C61AA89" w14:textId="77777777" w:rsidR="00F14C3B" w:rsidRDefault="00F14C3B" w:rsidP="003730F0">
      <w:pPr>
        <w:shd w:val="clear" w:color="auto" w:fill="FFFFFF"/>
        <w:spacing w:after="120"/>
        <w:rPr>
          <w:rFonts w:eastAsia="Times New Roman"/>
          <w:color w:val="000000"/>
        </w:rPr>
      </w:pPr>
    </w:p>
    <w:p w14:paraId="29D839F0" w14:textId="77777777" w:rsidR="00F14C3B" w:rsidRDefault="00F14C3B" w:rsidP="003730F0">
      <w:pPr>
        <w:shd w:val="clear" w:color="auto" w:fill="FFFFFF"/>
        <w:spacing w:after="120"/>
        <w:rPr>
          <w:rFonts w:eastAsia="Times New Roman"/>
          <w:color w:val="000000"/>
        </w:rPr>
      </w:pPr>
    </w:p>
    <w:p w14:paraId="673382CD" w14:textId="77777777" w:rsidR="00F14C3B" w:rsidRDefault="00F14C3B" w:rsidP="003730F0">
      <w:pPr>
        <w:shd w:val="clear" w:color="auto" w:fill="FFFFFF"/>
        <w:spacing w:after="120"/>
        <w:rPr>
          <w:rFonts w:eastAsia="Times New Roman"/>
          <w:color w:val="000000"/>
        </w:rPr>
      </w:pPr>
    </w:p>
    <w:p w14:paraId="3E2DF1C7" w14:textId="77777777" w:rsidR="00F14C3B" w:rsidRDefault="00F14C3B" w:rsidP="003730F0">
      <w:pPr>
        <w:shd w:val="clear" w:color="auto" w:fill="FFFFFF"/>
        <w:spacing w:after="120"/>
        <w:rPr>
          <w:rFonts w:eastAsia="Times New Roman"/>
          <w:color w:val="000000"/>
        </w:rPr>
      </w:pPr>
    </w:p>
    <w:p w14:paraId="03A12A13" w14:textId="77777777" w:rsidR="00F14C3B" w:rsidRDefault="00F14C3B" w:rsidP="003730F0">
      <w:pPr>
        <w:shd w:val="clear" w:color="auto" w:fill="FFFFFF"/>
        <w:spacing w:after="120"/>
        <w:rPr>
          <w:rFonts w:eastAsia="Times New Roman"/>
          <w:color w:val="000000"/>
        </w:rPr>
      </w:pPr>
    </w:p>
    <w:p w14:paraId="58D7D904" w14:textId="77777777" w:rsidR="00F14C3B" w:rsidRDefault="00F14C3B" w:rsidP="003730F0">
      <w:pPr>
        <w:shd w:val="clear" w:color="auto" w:fill="FFFFFF"/>
        <w:spacing w:after="120"/>
        <w:rPr>
          <w:rFonts w:eastAsia="Times New Roman"/>
          <w:color w:val="000000"/>
        </w:rPr>
      </w:pPr>
    </w:p>
    <w:p w14:paraId="6BAD5E8B" w14:textId="77777777" w:rsidR="00F14C3B" w:rsidRDefault="00F14C3B" w:rsidP="003730F0">
      <w:pPr>
        <w:shd w:val="clear" w:color="auto" w:fill="FFFFFF"/>
        <w:spacing w:after="120"/>
        <w:rPr>
          <w:rFonts w:eastAsia="Times New Roman"/>
          <w:color w:val="000000"/>
        </w:rPr>
      </w:pPr>
    </w:p>
    <w:p w14:paraId="7510F081" w14:textId="77777777" w:rsidR="00F14C3B" w:rsidRDefault="00F14C3B" w:rsidP="003730F0">
      <w:pPr>
        <w:shd w:val="clear" w:color="auto" w:fill="FFFFFF"/>
        <w:spacing w:after="120"/>
        <w:rPr>
          <w:rFonts w:eastAsia="Times New Roman"/>
          <w:color w:val="000000"/>
        </w:rPr>
      </w:pPr>
    </w:p>
    <w:p w14:paraId="25E7885D" w14:textId="77777777" w:rsidR="00F14C3B" w:rsidRDefault="00F14C3B" w:rsidP="003730F0">
      <w:pPr>
        <w:shd w:val="clear" w:color="auto" w:fill="FFFFFF"/>
        <w:spacing w:after="120"/>
        <w:rPr>
          <w:rFonts w:eastAsia="Times New Roman"/>
          <w:color w:val="000000"/>
        </w:rPr>
      </w:pPr>
    </w:p>
    <w:p w14:paraId="3E67293C" w14:textId="77777777" w:rsidR="00F14C3B" w:rsidRDefault="00F14C3B" w:rsidP="003730F0">
      <w:pPr>
        <w:shd w:val="clear" w:color="auto" w:fill="FFFFFF"/>
        <w:spacing w:after="120"/>
        <w:rPr>
          <w:rFonts w:eastAsia="Times New Roman"/>
          <w:color w:val="000000"/>
        </w:rPr>
      </w:pPr>
    </w:p>
    <w:p w14:paraId="16A5A749" w14:textId="77777777" w:rsidR="00F14C3B" w:rsidRDefault="00F14C3B" w:rsidP="003730F0">
      <w:pPr>
        <w:shd w:val="clear" w:color="auto" w:fill="FFFFFF"/>
        <w:spacing w:after="120"/>
        <w:rPr>
          <w:rFonts w:eastAsia="Times New Roman"/>
          <w:color w:val="000000"/>
        </w:rPr>
      </w:pPr>
    </w:p>
    <w:p w14:paraId="6C0F4FBE" w14:textId="77777777" w:rsidR="00F14C3B" w:rsidRDefault="00F14C3B" w:rsidP="003730F0">
      <w:pPr>
        <w:shd w:val="clear" w:color="auto" w:fill="FFFFFF"/>
        <w:spacing w:after="120"/>
        <w:rPr>
          <w:rFonts w:eastAsia="Times New Roman"/>
          <w:color w:val="000000"/>
        </w:rPr>
      </w:pPr>
    </w:p>
    <w:p w14:paraId="22731D04" w14:textId="77777777" w:rsidR="00F14C3B" w:rsidRDefault="00F14C3B" w:rsidP="003730F0">
      <w:pPr>
        <w:shd w:val="clear" w:color="auto" w:fill="FFFFFF"/>
        <w:spacing w:after="120"/>
        <w:rPr>
          <w:rFonts w:eastAsia="Times New Roman"/>
          <w:color w:val="000000"/>
        </w:rPr>
      </w:pPr>
    </w:p>
    <w:p w14:paraId="352CF8FF" w14:textId="77777777" w:rsidR="00F14C3B" w:rsidRDefault="00F14C3B" w:rsidP="003730F0">
      <w:pPr>
        <w:shd w:val="clear" w:color="auto" w:fill="FFFFFF"/>
        <w:spacing w:after="120"/>
        <w:rPr>
          <w:rFonts w:eastAsia="Times New Roman"/>
          <w:color w:val="000000"/>
        </w:rPr>
      </w:pPr>
    </w:p>
    <w:p w14:paraId="1959209C" w14:textId="77777777" w:rsidR="00F14C3B" w:rsidRDefault="00F14C3B" w:rsidP="003730F0">
      <w:pPr>
        <w:shd w:val="clear" w:color="auto" w:fill="FFFFFF"/>
        <w:spacing w:after="120"/>
        <w:rPr>
          <w:rFonts w:eastAsia="Times New Roman"/>
          <w:color w:val="000000"/>
        </w:rPr>
      </w:pPr>
    </w:p>
    <w:p w14:paraId="0B44CF93" w14:textId="77777777" w:rsidR="00F14C3B" w:rsidRDefault="00F14C3B" w:rsidP="003730F0">
      <w:pPr>
        <w:shd w:val="clear" w:color="auto" w:fill="FFFFFF"/>
        <w:spacing w:after="120"/>
        <w:rPr>
          <w:rFonts w:eastAsia="Times New Roman"/>
          <w:color w:val="000000"/>
        </w:rPr>
      </w:pPr>
      <w:r>
        <w:rPr>
          <w:rFonts w:eastAsia="Times New Roman"/>
          <w:color w:val="000000"/>
        </w:rPr>
        <w:t>Appendix J</w:t>
      </w:r>
    </w:p>
    <w:p w14:paraId="69DBF824" w14:textId="77777777" w:rsidR="00F14C3B" w:rsidRPr="00F14C3B" w:rsidRDefault="00F14C3B" w:rsidP="00F14C3B">
      <w:pPr>
        <w:shd w:val="clear" w:color="auto" w:fill="FFFFFF"/>
        <w:spacing w:after="120"/>
        <w:jc w:val="center"/>
        <w:rPr>
          <w:rFonts w:eastAsia="Times New Roman"/>
          <w:b/>
          <w:color w:val="000000"/>
          <w:sz w:val="28"/>
        </w:rPr>
      </w:pPr>
      <w:r w:rsidRPr="00F14C3B">
        <w:rPr>
          <w:rFonts w:eastAsia="Times New Roman"/>
          <w:b/>
          <w:color w:val="000000"/>
          <w:sz w:val="28"/>
        </w:rPr>
        <w:t>Ground Product Grilling Experiment Comparison</w:t>
      </w:r>
    </w:p>
    <w:p w14:paraId="36CB70B2" w14:textId="77777777" w:rsidR="00F14C3B" w:rsidRDefault="00F14C3B" w:rsidP="00F14C3B">
      <w:pPr>
        <w:shd w:val="clear" w:color="auto" w:fill="FFFFFF"/>
        <w:spacing w:after="120"/>
        <w:jc w:val="center"/>
        <w:rPr>
          <w:rFonts w:eastAsia="Times New Roman"/>
          <w:color w:val="000000"/>
        </w:rPr>
      </w:pPr>
    </w:p>
    <w:tbl>
      <w:tblPr>
        <w:tblW w:w="9900" w:type="dxa"/>
        <w:tblInd w:w="175" w:type="dxa"/>
        <w:tblLayout w:type="fixed"/>
        <w:tblLook w:val="0000" w:firstRow="0" w:lastRow="0" w:firstColumn="0" w:lastColumn="0" w:noHBand="0" w:noVBand="0"/>
      </w:tblPr>
      <w:tblGrid>
        <w:gridCol w:w="1887"/>
        <w:gridCol w:w="1362"/>
        <w:gridCol w:w="1279"/>
        <w:gridCol w:w="1235"/>
        <w:gridCol w:w="927"/>
        <w:gridCol w:w="3210"/>
      </w:tblGrid>
      <w:tr w:rsidR="00F14C3B" w14:paraId="0E06F10D" w14:textId="77777777" w:rsidTr="00F14C3B">
        <w:tc>
          <w:tcPr>
            <w:tcW w:w="1887" w:type="dxa"/>
            <w:tcBorders>
              <w:top w:val="single" w:sz="4" w:space="0" w:color="000000"/>
              <w:left w:val="single" w:sz="4" w:space="0" w:color="000000"/>
              <w:bottom w:val="single" w:sz="4" w:space="0" w:color="000000"/>
            </w:tcBorders>
            <w:shd w:val="clear" w:color="auto" w:fill="auto"/>
          </w:tcPr>
          <w:p w14:paraId="35AF1A8E" w14:textId="77777777" w:rsidR="00F14C3B" w:rsidRDefault="00F14C3B" w:rsidP="00F451A1">
            <w:pPr>
              <w:snapToGrid w:val="0"/>
              <w:rPr>
                <w:b/>
              </w:rPr>
            </w:pPr>
            <w:r>
              <w:rPr>
                <w:b/>
              </w:rPr>
              <w:t xml:space="preserve">Sample </w:t>
            </w:r>
          </w:p>
        </w:tc>
        <w:tc>
          <w:tcPr>
            <w:tcW w:w="1362" w:type="dxa"/>
            <w:tcBorders>
              <w:top w:val="single" w:sz="4" w:space="0" w:color="000000"/>
              <w:left w:val="single" w:sz="4" w:space="0" w:color="000000"/>
              <w:bottom w:val="single" w:sz="4" w:space="0" w:color="000000"/>
            </w:tcBorders>
            <w:shd w:val="clear" w:color="auto" w:fill="auto"/>
          </w:tcPr>
          <w:p w14:paraId="199A94C7" w14:textId="77777777" w:rsidR="00F14C3B" w:rsidRDefault="00F14C3B" w:rsidP="00F451A1">
            <w:pPr>
              <w:snapToGrid w:val="0"/>
              <w:rPr>
                <w:b/>
              </w:rPr>
            </w:pPr>
            <w:r>
              <w:rPr>
                <w:b/>
              </w:rPr>
              <w:t xml:space="preserve">%- lean   ground beef </w:t>
            </w:r>
          </w:p>
        </w:tc>
        <w:tc>
          <w:tcPr>
            <w:tcW w:w="1279" w:type="dxa"/>
            <w:tcBorders>
              <w:top w:val="single" w:sz="4" w:space="0" w:color="000000"/>
              <w:left w:val="single" w:sz="4" w:space="0" w:color="000000"/>
              <w:bottom w:val="single" w:sz="4" w:space="0" w:color="000000"/>
            </w:tcBorders>
            <w:shd w:val="clear" w:color="auto" w:fill="auto"/>
          </w:tcPr>
          <w:p w14:paraId="5A4A4BF1" w14:textId="77777777" w:rsidR="00F14C3B" w:rsidRDefault="00F14C3B" w:rsidP="00F451A1">
            <w:pPr>
              <w:snapToGrid w:val="0"/>
              <w:rPr>
                <w:b/>
              </w:rPr>
            </w:pPr>
            <w:r>
              <w:rPr>
                <w:b/>
              </w:rPr>
              <w:t>Weight-raw</w:t>
            </w:r>
          </w:p>
        </w:tc>
        <w:tc>
          <w:tcPr>
            <w:tcW w:w="1235" w:type="dxa"/>
            <w:tcBorders>
              <w:top w:val="single" w:sz="4" w:space="0" w:color="000000"/>
              <w:left w:val="single" w:sz="4" w:space="0" w:color="000000"/>
              <w:bottom w:val="single" w:sz="4" w:space="0" w:color="000000"/>
            </w:tcBorders>
            <w:shd w:val="clear" w:color="auto" w:fill="auto"/>
          </w:tcPr>
          <w:p w14:paraId="6F50387C" w14:textId="77777777" w:rsidR="00F14C3B" w:rsidRDefault="00F14C3B" w:rsidP="00F451A1">
            <w:pPr>
              <w:pStyle w:val="ListParagraph"/>
              <w:snapToGrid w:val="0"/>
              <w:ind w:left="0"/>
              <w:rPr>
                <w:b/>
              </w:rPr>
            </w:pPr>
            <w:r>
              <w:rPr>
                <w:b/>
              </w:rPr>
              <w:t>Weight-cooked</w:t>
            </w:r>
          </w:p>
        </w:tc>
        <w:tc>
          <w:tcPr>
            <w:tcW w:w="927" w:type="dxa"/>
            <w:tcBorders>
              <w:top w:val="single" w:sz="4" w:space="0" w:color="000000"/>
              <w:left w:val="single" w:sz="4" w:space="0" w:color="000000"/>
              <w:bottom w:val="single" w:sz="4" w:space="0" w:color="000000"/>
            </w:tcBorders>
            <w:shd w:val="clear" w:color="auto" w:fill="auto"/>
          </w:tcPr>
          <w:p w14:paraId="7393E860" w14:textId="77777777" w:rsidR="00F14C3B" w:rsidRDefault="00F14C3B" w:rsidP="00F451A1">
            <w:pPr>
              <w:pStyle w:val="ListParagraph"/>
              <w:snapToGrid w:val="0"/>
              <w:ind w:left="0"/>
              <w:rPr>
                <w:b/>
              </w:rPr>
            </w:pPr>
            <w:r>
              <w:rPr>
                <w:b/>
              </w:rPr>
              <w:t>Cost/  pound</w:t>
            </w:r>
          </w:p>
        </w:tc>
        <w:tc>
          <w:tcPr>
            <w:tcW w:w="3210" w:type="dxa"/>
            <w:tcBorders>
              <w:top w:val="single" w:sz="4" w:space="0" w:color="000000"/>
              <w:left w:val="single" w:sz="4" w:space="0" w:color="000000"/>
              <w:bottom w:val="single" w:sz="4" w:space="0" w:color="000000"/>
              <w:right w:val="single" w:sz="4" w:space="0" w:color="000000"/>
            </w:tcBorders>
            <w:shd w:val="clear" w:color="auto" w:fill="auto"/>
          </w:tcPr>
          <w:p w14:paraId="0C46AA7B" w14:textId="77777777" w:rsidR="00F14C3B" w:rsidRDefault="00F14C3B" w:rsidP="00F451A1">
            <w:pPr>
              <w:pStyle w:val="ListParagraph"/>
              <w:snapToGrid w:val="0"/>
              <w:ind w:left="0"/>
              <w:rPr>
                <w:b/>
              </w:rPr>
            </w:pPr>
            <w:r>
              <w:rPr>
                <w:b/>
              </w:rPr>
              <w:t>Flavor / Comments</w:t>
            </w:r>
          </w:p>
        </w:tc>
      </w:tr>
      <w:tr w:rsidR="00F14C3B" w14:paraId="44247677" w14:textId="77777777" w:rsidTr="00F14C3B">
        <w:tc>
          <w:tcPr>
            <w:tcW w:w="1887" w:type="dxa"/>
            <w:tcBorders>
              <w:top w:val="single" w:sz="4" w:space="0" w:color="000000"/>
              <w:left w:val="single" w:sz="4" w:space="0" w:color="000000"/>
              <w:bottom w:val="single" w:sz="4" w:space="0" w:color="000000"/>
            </w:tcBorders>
            <w:shd w:val="clear" w:color="auto" w:fill="auto"/>
          </w:tcPr>
          <w:p w14:paraId="3B5A3453" w14:textId="77777777" w:rsidR="00F14C3B" w:rsidRDefault="00F14C3B" w:rsidP="00F451A1">
            <w:pPr>
              <w:pStyle w:val="ListParagraph"/>
              <w:snapToGrid w:val="0"/>
              <w:ind w:left="0"/>
              <w:rPr>
                <w:b/>
              </w:rPr>
            </w:pPr>
          </w:p>
          <w:p w14:paraId="0E961B43" w14:textId="77777777" w:rsidR="00F14C3B" w:rsidRDefault="00F14C3B" w:rsidP="00F451A1">
            <w:pPr>
              <w:pStyle w:val="ListParagraph"/>
              <w:ind w:left="0"/>
            </w:pPr>
          </w:p>
          <w:p w14:paraId="2FA09B47" w14:textId="77777777" w:rsidR="00F14C3B" w:rsidRDefault="00F14C3B" w:rsidP="00F451A1">
            <w:pPr>
              <w:pStyle w:val="ListParagraph"/>
              <w:ind w:left="0"/>
            </w:pPr>
          </w:p>
        </w:tc>
        <w:tc>
          <w:tcPr>
            <w:tcW w:w="1362" w:type="dxa"/>
            <w:tcBorders>
              <w:top w:val="single" w:sz="4" w:space="0" w:color="000000"/>
              <w:left w:val="single" w:sz="4" w:space="0" w:color="000000"/>
              <w:bottom w:val="single" w:sz="4" w:space="0" w:color="000000"/>
            </w:tcBorders>
            <w:shd w:val="clear" w:color="auto" w:fill="auto"/>
          </w:tcPr>
          <w:p w14:paraId="3F71C6A3" w14:textId="77777777" w:rsidR="00F14C3B" w:rsidRDefault="00F14C3B" w:rsidP="00F451A1">
            <w:pPr>
              <w:pStyle w:val="ListParagraph"/>
              <w:snapToGrid w:val="0"/>
              <w:ind w:left="0"/>
              <w:rPr>
                <w:b/>
              </w:rPr>
            </w:pPr>
          </w:p>
        </w:tc>
        <w:tc>
          <w:tcPr>
            <w:tcW w:w="1279" w:type="dxa"/>
            <w:tcBorders>
              <w:top w:val="single" w:sz="4" w:space="0" w:color="000000"/>
              <w:left w:val="single" w:sz="4" w:space="0" w:color="000000"/>
              <w:bottom w:val="single" w:sz="4" w:space="0" w:color="000000"/>
            </w:tcBorders>
            <w:shd w:val="clear" w:color="auto" w:fill="auto"/>
          </w:tcPr>
          <w:p w14:paraId="0ADE3EDF" w14:textId="77777777" w:rsidR="00F14C3B" w:rsidRDefault="00F14C3B" w:rsidP="00F451A1">
            <w:pPr>
              <w:pStyle w:val="ListParagraph"/>
              <w:snapToGrid w:val="0"/>
              <w:ind w:left="0"/>
            </w:pPr>
          </w:p>
        </w:tc>
        <w:tc>
          <w:tcPr>
            <w:tcW w:w="1235" w:type="dxa"/>
            <w:tcBorders>
              <w:top w:val="single" w:sz="4" w:space="0" w:color="000000"/>
              <w:left w:val="single" w:sz="4" w:space="0" w:color="000000"/>
              <w:bottom w:val="single" w:sz="4" w:space="0" w:color="000000"/>
            </w:tcBorders>
            <w:shd w:val="clear" w:color="auto" w:fill="auto"/>
          </w:tcPr>
          <w:p w14:paraId="0B1EBAD2" w14:textId="77777777" w:rsidR="00F14C3B" w:rsidRDefault="00F14C3B" w:rsidP="00F451A1">
            <w:pPr>
              <w:pStyle w:val="ListParagraph"/>
              <w:snapToGrid w:val="0"/>
              <w:ind w:left="0"/>
            </w:pPr>
          </w:p>
        </w:tc>
        <w:tc>
          <w:tcPr>
            <w:tcW w:w="927" w:type="dxa"/>
            <w:tcBorders>
              <w:top w:val="single" w:sz="4" w:space="0" w:color="000000"/>
              <w:left w:val="single" w:sz="4" w:space="0" w:color="000000"/>
              <w:bottom w:val="single" w:sz="4" w:space="0" w:color="000000"/>
            </w:tcBorders>
            <w:shd w:val="clear" w:color="auto" w:fill="auto"/>
          </w:tcPr>
          <w:p w14:paraId="34F1BA8B" w14:textId="77777777" w:rsidR="00F14C3B" w:rsidRDefault="00F14C3B" w:rsidP="00F451A1">
            <w:pPr>
              <w:pStyle w:val="ListParagraph"/>
              <w:snapToGrid w:val="0"/>
              <w:ind w:left="0"/>
            </w:pPr>
          </w:p>
        </w:tc>
        <w:tc>
          <w:tcPr>
            <w:tcW w:w="3210" w:type="dxa"/>
            <w:tcBorders>
              <w:top w:val="single" w:sz="4" w:space="0" w:color="000000"/>
              <w:left w:val="single" w:sz="4" w:space="0" w:color="000000"/>
              <w:bottom w:val="single" w:sz="4" w:space="0" w:color="000000"/>
              <w:right w:val="single" w:sz="4" w:space="0" w:color="000000"/>
            </w:tcBorders>
            <w:shd w:val="clear" w:color="auto" w:fill="auto"/>
          </w:tcPr>
          <w:p w14:paraId="388E3F70" w14:textId="77777777" w:rsidR="00F14C3B" w:rsidRDefault="00F14C3B" w:rsidP="00F451A1">
            <w:pPr>
              <w:pStyle w:val="ListParagraph"/>
              <w:snapToGrid w:val="0"/>
              <w:ind w:left="0"/>
            </w:pPr>
          </w:p>
        </w:tc>
      </w:tr>
      <w:tr w:rsidR="00F14C3B" w14:paraId="18491219" w14:textId="77777777" w:rsidTr="00F14C3B">
        <w:tc>
          <w:tcPr>
            <w:tcW w:w="1887" w:type="dxa"/>
            <w:tcBorders>
              <w:top w:val="single" w:sz="4" w:space="0" w:color="000000"/>
              <w:left w:val="single" w:sz="4" w:space="0" w:color="000000"/>
              <w:bottom w:val="single" w:sz="4" w:space="0" w:color="000000"/>
            </w:tcBorders>
            <w:shd w:val="clear" w:color="auto" w:fill="auto"/>
          </w:tcPr>
          <w:p w14:paraId="45E197B6" w14:textId="77777777" w:rsidR="00F14C3B" w:rsidRDefault="00F14C3B" w:rsidP="00F451A1">
            <w:pPr>
              <w:pStyle w:val="ListParagraph"/>
              <w:snapToGrid w:val="0"/>
              <w:ind w:left="0"/>
            </w:pPr>
          </w:p>
          <w:p w14:paraId="7A85EAD8" w14:textId="77777777" w:rsidR="00F14C3B" w:rsidRDefault="00F14C3B" w:rsidP="00F451A1">
            <w:pPr>
              <w:pStyle w:val="ListParagraph"/>
              <w:ind w:left="0"/>
            </w:pPr>
          </w:p>
          <w:p w14:paraId="7E8F567A" w14:textId="77777777" w:rsidR="00F14C3B" w:rsidRDefault="00F14C3B" w:rsidP="00F451A1">
            <w:pPr>
              <w:pStyle w:val="ListParagraph"/>
              <w:ind w:left="0"/>
            </w:pPr>
          </w:p>
        </w:tc>
        <w:tc>
          <w:tcPr>
            <w:tcW w:w="1362" w:type="dxa"/>
            <w:tcBorders>
              <w:top w:val="single" w:sz="4" w:space="0" w:color="000000"/>
              <w:left w:val="single" w:sz="4" w:space="0" w:color="000000"/>
              <w:bottom w:val="single" w:sz="4" w:space="0" w:color="000000"/>
            </w:tcBorders>
            <w:shd w:val="clear" w:color="auto" w:fill="auto"/>
          </w:tcPr>
          <w:p w14:paraId="5BF589D1" w14:textId="77777777" w:rsidR="00F14C3B" w:rsidRDefault="00F14C3B" w:rsidP="00F451A1">
            <w:pPr>
              <w:pStyle w:val="ListParagraph"/>
              <w:snapToGrid w:val="0"/>
              <w:ind w:left="0"/>
            </w:pPr>
          </w:p>
        </w:tc>
        <w:tc>
          <w:tcPr>
            <w:tcW w:w="1279" w:type="dxa"/>
            <w:tcBorders>
              <w:top w:val="single" w:sz="4" w:space="0" w:color="000000"/>
              <w:left w:val="single" w:sz="4" w:space="0" w:color="000000"/>
              <w:bottom w:val="single" w:sz="4" w:space="0" w:color="000000"/>
            </w:tcBorders>
            <w:shd w:val="clear" w:color="auto" w:fill="auto"/>
          </w:tcPr>
          <w:p w14:paraId="75B50EBC" w14:textId="77777777" w:rsidR="00F14C3B" w:rsidRDefault="00F14C3B" w:rsidP="00F451A1">
            <w:pPr>
              <w:pStyle w:val="ListParagraph"/>
              <w:snapToGrid w:val="0"/>
              <w:ind w:left="0"/>
            </w:pPr>
          </w:p>
        </w:tc>
        <w:tc>
          <w:tcPr>
            <w:tcW w:w="1235" w:type="dxa"/>
            <w:tcBorders>
              <w:top w:val="single" w:sz="4" w:space="0" w:color="000000"/>
              <w:left w:val="single" w:sz="4" w:space="0" w:color="000000"/>
              <w:bottom w:val="single" w:sz="4" w:space="0" w:color="000000"/>
            </w:tcBorders>
            <w:shd w:val="clear" w:color="auto" w:fill="auto"/>
          </w:tcPr>
          <w:p w14:paraId="3E032D25" w14:textId="77777777" w:rsidR="00F14C3B" w:rsidRDefault="00F14C3B" w:rsidP="00F451A1">
            <w:pPr>
              <w:pStyle w:val="ListParagraph"/>
              <w:snapToGrid w:val="0"/>
              <w:ind w:left="0"/>
            </w:pPr>
          </w:p>
        </w:tc>
        <w:tc>
          <w:tcPr>
            <w:tcW w:w="927" w:type="dxa"/>
            <w:tcBorders>
              <w:top w:val="single" w:sz="4" w:space="0" w:color="000000"/>
              <w:left w:val="single" w:sz="4" w:space="0" w:color="000000"/>
              <w:bottom w:val="single" w:sz="4" w:space="0" w:color="000000"/>
            </w:tcBorders>
            <w:shd w:val="clear" w:color="auto" w:fill="auto"/>
          </w:tcPr>
          <w:p w14:paraId="1AE7BF2F" w14:textId="77777777" w:rsidR="00F14C3B" w:rsidRDefault="00F14C3B" w:rsidP="00F451A1">
            <w:pPr>
              <w:pStyle w:val="ListParagraph"/>
              <w:snapToGrid w:val="0"/>
              <w:ind w:left="0"/>
            </w:pPr>
          </w:p>
        </w:tc>
        <w:tc>
          <w:tcPr>
            <w:tcW w:w="3210" w:type="dxa"/>
            <w:tcBorders>
              <w:top w:val="single" w:sz="4" w:space="0" w:color="000000"/>
              <w:left w:val="single" w:sz="4" w:space="0" w:color="000000"/>
              <w:bottom w:val="single" w:sz="4" w:space="0" w:color="000000"/>
              <w:right w:val="single" w:sz="4" w:space="0" w:color="000000"/>
            </w:tcBorders>
            <w:shd w:val="clear" w:color="auto" w:fill="auto"/>
          </w:tcPr>
          <w:p w14:paraId="479E2047" w14:textId="77777777" w:rsidR="00F14C3B" w:rsidRDefault="00F14C3B" w:rsidP="00F451A1">
            <w:pPr>
              <w:pStyle w:val="ListParagraph"/>
              <w:snapToGrid w:val="0"/>
              <w:ind w:left="0"/>
            </w:pPr>
          </w:p>
        </w:tc>
      </w:tr>
      <w:tr w:rsidR="00F14C3B" w14:paraId="7947D314" w14:textId="77777777" w:rsidTr="00F14C3B">
        <w:tc>
          <w:tcPr>
            <w:tcW w:w="1887" w:type="dxa"/>
            <w:tcBorders>
              <w:top w:val="single" w:sz="4" w:space="0" w:color="000000"/>
              <w:left w:val="single" w:sz="4" w:space="0" w:color="000000"/>
              <w:bottom w:val="single" w:sz="4" w:space="0" w:color="000000"/>
            </w:tcBorders>
            <w:shd w:val="clear" w:color="auto" w:fill="auto"/>
          </w:tcPr>
          <w:p w14:paraId="4647F571" w14:textId="77777777" w:rsidR="00F14C3B" w:rsidRDefault="00F14C3B" w:rsidP="00F451A1">
            <w:pPr>
              <w:pStyle w:val="ListParagraph"/>
              <w:snapToGrid w:val="0"/>
              <w:ind w:left="0"/>
            </w:pPr>
          </w:p>
          <w:p w14:paraId="519FB7E8" w14:textId="77777777" w:rsidR="00F14C3B" w:rsidRDefault="00F14C3B" w:rsidP="00F451A1">
            <w:pPr>
              <w:pStyle w:val="ListParagraph"/>
              <w:ind w:left="0"/>
            </w:pPr>
          </w:p>
          <w:p w14:paraId="775F2089" w14:textId="77777777" w:rsidR="00F14C3B" w:rsidRDefault="00F14C3B" w:rsidP="00F451A1">
            <w:pPr>
              <w:pStyle w:val="ListParagraph"/>
              <w:ind w:left="0"/>
            </w:pPr>
          </w:p>
        </w:tc>
        <w:tc>
          <w:tcPr>
            <w:tcW w:w="1362" w:type="dxa"/>
            <w:tcBorders>
              <w:top w:val="single" w:sz="4" w:space="0" w:color="000000"/>
              <w:left w:val="single" w:sz="4" w:space="0" w:color="000000"/>
              <w:bottom w:val="single" w:sz="4" w:space="0" w:color="000000"/>
            </w:tcBorders>
            <w:shd w:val="clear" w:color="auto" w:fill="auto"/>
          </w:tcPr>
          <w:p w14:paraId="17701F22" w14:textId="77777777" w:rsidR="00F14C3B" w:rsidRDefault="00F14C3B" w:rsidP="00F451A1">
            <w:pPr>
              <w:pStyle w:val="ListParagraph"/>
              <w:snapToGrid w:val="0"/>
              <w:ind w:left="0"/>
            </w:pPr>
          </w:p>
        </w:tc>
        <w:tc>
          <w:tcPr>
            <w:tcW w:w="1279" w:type="dxa"/>
            <w:tcBorders>
              <w:top w:val="single" w:sz="4" w:space="0" w:color="000000"/>
              <w:left w:val="single" w:sz="4" w:space="0" w:color="000000"/>
              <w:bottom w:val="single" w:sz="4" w:space="0" w:color="000000"/>
            </w:tcBorders>
            <w:shd w:val="clear" w:color="auto" w:fill="auto"/>
          </w:tcPr>
          <w:p w14:paraId="43671C77" w14:textId="77777777" w:rsidR="00F14C3B" w:rsidRDefault="00F14C3B" w:rsidP="00F451A1">
            <w:pPr>
              <w:pStyle w:val="ListParagraph"/>
              <w:snapToGrid w:val="0"/>
              <w:ind w:left="0"/>
            </w:pPr>
          </w:p>
        </w:tc>
        <w:tc>
          <w:tcPr>
            <w:tcW w:w="1235" w:type="dxa"/>
            <w:tcBorders>
              <w:top w:val="single" w:sz="4" w:space="0" w:color="000000"/>
              <w:left w:val="single" w:sz="4" w:space="0" w:color="000000"/>
              <w:bottom w:val="single" w:sz="4" w:space="0" w:color="000000"/>
            </w:tcBorders>
            <w:shd w:val="clear" w:color="auto" w:fill="auto"/>
          </w:tcPr>
          <w:p w14:paraId="65BBD526" w14:textId="77777777" w:rsidR="00F14C3B" w:rsidRDefault="00F14C3B" w:rsidP="00F451A1">
            <w:pPr>
              <w:pStyle w:val="ListParagraph"/>
              <w:snapToGrid w:val="0"/>
              <w:ind w:left="0"/>
            </w:pPr>
          </w:p>
        </w:tc>
        <w:tc>
          <w:tcPr>
            <w:tcW w:w="927" w:type="dxa"/>
            <w:tcBorders>
              <w:top w:val="single" w:sz="4" w:space="0" w:color="000000"/>
              <w:left w:val="single" w:sz="4" w:space="0" w:color="000000"/>
              <w:bottom w:val="single" w:sz="4" w:space="0" w:color="000000"/>
            </w:tcBorders>
            <w:shd w:val="clear" w:color="auto" w:fill="auto"/>
          </w:tcPr>
          <w:p w14:paraId="71ECFD6D" w14:textId="77777777" w:rsidR="00F14C3B" w:rsidRDefault="00F14C3B" w:rsidP="00F451A1">
            <w:pPr>
              <w:pStyle w:val="ListParagraph"/>
              <w:snapToGrid w:val="0"/>
              <w:ind w:left="0"/>
            </w:pPr>
          </w:p>
        </w:tc>
        <w:tc>
          <w:tcPr>
            <w:tcW w:w="3210" w:type="dxa"/>
            <w:tcBorders>
              <w:top w:val="single" w:sz="4" w:space="0" w:color="000000"/>
              <w:left w:val="single" w:sz="4" w:space="0" w:color="000000"/>
              <w:bottom w:val="single" w:sz="4" w:space="0" w:color="000000"/>
              <w:right w:val="single" w:sz="4" w:space="0" w:color="000000"/>
            </w:tcBorders>
            <w:shd w:val="clear" w:color="auto" w:fill="auto"/>
          </w:tcPr>
          <w:p w14:paraId="2BC32AA5" w14:textId="77777777" w:rsidR="00F14C3B" w:rsidRDefault="00F14C3B" w:rsidP="00F451A1">
            <w:pPr>
              <w:pStyle w:val="ListParagraph"/>
              <w:snapToGrid w:val="0"/>
              <w:ind w:left="0"/>
            </w:pPr>
          </w:p>
        </w:tc>
      </w:tr>
      <w:tr w:rsidR="00F14C3B" w14:paraId="3D5F4D1E" w14:textId="77777777" w:rsidTr="00F14C3B">
        <w:tc>
          <w:tcPr>
            <w:tcW w:w="1887" w:type="dxa"/>
            <w:tcBorders>
              <w:top w:val="single" w:sz="4" w:space="0" w:color="000000"/>
              <w:left w:val="single" w:sz="4" w:space="0" w:color="000000"/>
              <w:bottom w:val="single" w:sz="4" w:space="0" w:color="000000"/>
            </w:tcBorders>
            <w:shd w:val="clear" w:color="auto" w:fill="auto"/>
          </w:tcPr>
          <w:p w14:paraId="5379AFFC" w14:textId="77777777" w:rsidR="00F14C3B" w:rsidRDefault="00F14C3B" w:rsidP="00F451A1">
            <w:pPr>
              <w:pStyle w:val="ListParagraph"/>
              <w:snapToGrid w:val="0"/>
              <w:ind w:left="0"/>
            </w:pPr>
          </w:p>
          <w:p w14:paraId="7E612AFD" w14:textId="77777777" w:rsidR="00F14C3B" w:rsidRDefault="00F14C3B" w:rsidP="00F451A1">
            <w:pPr>
              <w:pStyle w:val="ListParagraph"/>
              <w:ind w:left="0"/>
            </w:pPr>
          </w:p>
          <w:p w14:paraId="70BB20F2" w14:textId="77777777" w:rsidR="00F14C3B" w:rsidRDefault="00F14C3B" w:rsidP="00F451A1">
            <w:pPr>
              <w:pStyle w:val="ListParagraph"/>
              <w:ind w:left="0"/>
            </w:pPr>
          </w:p>
        </w:tc>
        <w:tc>
          <w:tcPr>
            <w:tcW w:w="1362" w:type="dxa"/>
            <w:tcBorders>
              <w:top w:val="single" w:sz="4" w:space="0" w:color="000000"/>
              <w:left w:val="single" w:sz="4" w:space="0" w:color="000000"/>
              <w:bottom w:val="single" w:sz="4" w:space="0" w:color="000000"/>
            </w:tcBorders>
            <w:shd w:val="clear" w:color="auto" w:fill="auto"/>
          </w:tcPr>
          <w:p w14:paraId="55EBD9A0" w14:textId="77777777" w:rsidR="00F14C3B" w:rsidRDefault="00F14C3B" w:rsidP="00F451A1">
            <w:pPr>
              <w:pStyle w:val="ListParagraph"/>
              <w:snapToGrid w:val="0"/>
              <w:ind w:left="0"/>
            </w:pPr>
          </w:p>
        </w:tc>
        <w:tc>
          <w:tcPr>
            <w:tcW w:w="1279" w:type="dxa"/>
            <w:tcBorders>
              <w:top w:val="single" w:sz="4" w:space="0" w:color="000000"/>
              <w:left w:val="single" w:sz="4" w:space="0" w:color="000000"/>
              <w:bottom w:val="single" w:sz="4" w:space="0" w:color="000000"/>
            </w:tcBorders>
            <w:shd w:val="clear" w:color="auto" w:fill="auto"/>
          </w:tcPr>
          <w:p w14:paraId="5408B6C0" w14:textId="77777777" w:rsidR="00F14C3B" w:rsidRDefault="00F14C3B" w:rsidP="00F451A1">
            <w:pPr>
              <w:pStyle w:val="ListParagraph"/>
              <w:snapToGrid w:val="0"/>
              <w:ind w:left="0"/>
            </w:pPr>
          </w:p>
        </w:tc>
        <w:tc>
          <w:tcPr>
            <w:tcW w:w="1235" w:type="dxa"/>
            <w:tcBorders>
              <w:top w:val="single" w:sz="4" w:space="0" w:color="000000"/>
              <w:left w:val="single" w:sz="4" w:space="0" w:color="000000"/>
              <w:bottom w:val="single" w:sz="4" w:space="0" w:color="000000"/>
            </w:tcBorders>
            <w:shd w:val="clear" w:color="auto" w:fill="auto"/>
          </w:tcPr>
          <w:p w14:paraId="6D57C59B" w14:textId="77777777" w:rsidR="00F14C3B" w:rsidRDefault="00F14C3B" w:rsidP="00F451A1">
            <w:pPr>
              <w:pStyle w:val="ListParagraph"/>
              <w:snapToGrid w:val="0"/>
              <w:ind w:left="0"/>
            </w:pPr>
          </w:p>
        </w:tc>
        <w:tc>
          <w:tcPr>
            <w:tcW w:w="927" w:type="dxa"/>
            <w:tcBorders>
              <w:top w:val="single" w:sz="4" w:space="0" w:color="000000"/>
              <w:left w:val="single" w:sz="4" w:space="0" w:color="000000"/>
              <w:bottom w:val="single" w:sz="4" w:space="0" w:color="000000"/>
            </w:tcBorders>
            <w:shd w:val="clear" w:color="auto" w:fill="auto"/>
          </w:tcPr>
          <w:p w14:paraId="5B44ADB0" w14:textId="77777777" w:rsidR="00F14C3B" w:rsidRDefault="00F14C3B" w:rsidP="00F451A1">
            <w:pPr>
              <w:pStyle w:val="ListParagraph"/>
              <w:snapToGrid w:val="0"/>
              <w:ind w:left="0"/>
            </w:pPr>
          </w:p>
        </w:tc>
        <w:tc>
          <w:tcPr>
            <w:tcW w:w="3210" w:type="dxa"/>
            <w:tcBorders>
              <w:top w:val="single" w:sz="4" w:space="0" w:color="000000"/>
              <w:left w:val="single" w:sz="4" w:space="0" w:color="000000"/>
              <w:bottom w:val="single" w:sz="4" w:space="0" w:color="000000"/>
              <w:right w:val="single" w:sz="4" w:space="0" w:color="000000"/>
            </w:tcBorders>
            <w:shd w:val="clear" w:color="auto" w:fill="auto"/>
          </w:tcPr>
          <w:p w14:paraId="74C825CE" w14:textId="77777777" w:rsidR="00F14C3B" w:rsidRDefault="00F14C3B" w:rsidP="00F451A1">
            <w:pPr>
              <w:pStyle w:val="ListParagraph"/>
              <w:snapToGrid w:val="0"/>
              <w:ind w:left="0"/>
            </w:pPr>
          </w:p>
        </w:tc>
      </w:tr>
      <w:tr w:rsidR="00F14C3B" w14:paraId="7561C1D7" w14:textId="77777777" w:rsidTr="00F14C3B">
        <w:tc>
          <w:tcPr>
            <w:tcW w:w="1887" w:type="dxa"/>
            <w:tcBorders>
              <w:top w:val="single" w:sz="4" w:space="0" w:color="000000"/>
              <w:left w:val="single" w:sz="4" w:space="0" w:color="000000"/>
              <w:bottom w:val="single" w:sz="4" w:space="0" w:color="000000"/>
            </w:tcBorders>
            <w:shd w:val="clear" w:color="auto" w:fill="auto"/>
          </w:tcPr>
          <w:p w14:paraId="0C1E465A" w14:textId="77777777" w:rsidR="00F14C3B" w:rsidRDefault="00F14C3B" w:rsidP="00F451A1">
            <w:pPr>
              <w:pStyle w:val="ListParagraph"/>
              <w:snapToGrid w:val="0"/>
              <w:ind w:left="0"/>
            </w:pPr>
          </w:p>
          <w:p w14:paraId="007DA4FE" w14:textId="77777777" w:rsidR="00F14C3B" w:rsidRDefault="00F14C3B" w:rsidP="00F451A1">
            <w:pPr>
              <w:pStyle w:val="ListParagraph"/>
              <w:ind w:left="0"/>
            </w:pPr>
          </w:p>
          <w:p w14:paraId="6F2F63E3" w14:textId="77777777" w:rsidR="00F14C3B" w:rsidRDefault="00F14C3B" w:rsidP="00F451A1">
            <w:pPr>
              <w:pStyle w:val="ListParagraph"/>
              <w:ind w:left="0"/>
            </w:pPr>
          </w:p>
        </w:tc>
        <w:tc>
          <w:tcPr>
            <w:tcW w:w="1362" w:type="dxa"/>
            <w:tcBorders>
              <w:top w:val="single" w:sz="4" w:space="0" w:color="000000"/>
              <w:left w:val="single" w:sz="4" w:space="0" w:color="000000"/>
              <w:bottom w:val="single" w:sz="4" w:space="0" w:color="000000"/>
            </w:tcBorders>
            <w:shd w:val="clear" w:color="auto" w:fill="auto"/>
          </w:tcPr>
          <w:p w14:paraId="0817DD7A" w14:textId="77777777" w:rsidR="00F14C3B" w:rsidRDefault="00F14C3B" w:rsidP="00F451A1">
            <w:pPr>
              <w:pStyle w:val="ListParagraph"/>
              <w:snapToGrid w:val="0"/>
              <w:ind w:left="0"/>
            </w:pPr>
          </w:p>
        </w:tc>
        <w:tc>
          <w:tcPr>
            <w:tcW w:w="1279" w:type="dxa"/>
            <w:tcBorders>
              <w:top w:val="single" w:sz="4" w:space="0" w:color="000000"/>
              <w:left w:val="single" w:sz="4" w:space="0" w:color="000000"/>
              <w:bottom w:val="single" w:sz="4" w:space="0" w:color="000000"/>
            </w:tcBorders>
            <w:shd w:val="clear" w:color="auto" w:fill="auto"/>
          </w:tcPr>
          <w:p w14:paraId="16984074" w14:textId="77777777" w:rsidR="00F14C3B" w:rsidRDefault="00F14C3B" w:rsidP="00F451A1">
            <w:pPr>
              <w:pStyle w:val="ListParagraph"/>
              <w:snapToGrid w:val="0"/>
              <w:ind w:left="0"/>
            </w:pPr>
          </w:p>
        </w:tc>
        <w:tc>
          <w:tcPr>
            <w:tcW w:w="1235" w:type="dxa"/>
            <w:tcBorders>
              <w:top w:val="single" w:sz="4" w:space="0" w:color="000000"/>
              <w:left w:val="single" w:sz="4" w:space="0" w:color="000000"/>
              <w:bottom w:val="single" w:sz="4" w:space="0" w:color="000000"/>
            </w:tcBorders>
            <w:shd w:val="clear" w:color="auto" w:fill="auto"/>
          </w:tcPr>
          <w:p w14:paraId="69ED5F48" w14:textId="77777777" w:rsidR="00F14C3B" w:rsidRDefault="00F14C3B" w:rsidP="00F451A1">
            <w:pPr>
              <w:pStyle w:val="ListParagraph"/>
              <w:snapToGrid w:val="0"/>
              <w:ind w:left="0"/>
            </w:pPr>
          </w:p>
        </w:tc>
        <w:tc>
          <w:tcPr>
            <w:tcW w:w="927" w:type="dxa"/>
            <w:tcBorders>
              <w:top w:val="single" w:sz="4" w:space="0" w:color="000000"/>
              <w:left w:val="single" w:sz="4" w:space="0" w:color="000000"/>
              <w:bottom w:val="single" w:sz="4" w:space="0" w:color="000000"/>
            </w:tcBorders>
            <w:shd w:val="clear" w:color="auto" w:fill="auto"/>
          </w:tcPr>
          <w:p w14:paraId="526D2F63" w14:textId="77777777" w:rsidR="00F14C3B" w:rsidRDefault="00F14C3B" w:rsidP="00F451A1">
            <w:pPr>
              <w:pStyle w:val="ListParagraph"/>
              <w:snapToGrid w:val="0"/>
              <w:ind w:left="0"/>
            </w:pPr>
          </w:p>
        </w:tc>
        <w:tc>
          <w:tcPr>
            <w:tcW w:w="3210" w:type="dxa"/>
            <w:tcBorders>
              <w:top w:val="single" w:sz="4" w:space="0" w:color="000000"/>
              <w:left w:val="single" w:sz="4" w:space="0" w:color="000000"/>
              <w:bottom w:val="single" w:sz="4" w:space="0" w:color="000000"/>
              <w:right w:val="single" w:sz="4" w:space="0" w:color="000000"/>
            </w:tcBorders>
            <w:shd w:val="clear" w:color="auto" w:fill="auto"/>
          </w:tcPr>
          <w:p w14:paraId="41BFC7D3" w14:textId="77777777" w:rsidR="00F14C3B" w:rsidRDefault="00F14C3B" w:rsidP="00F451A1">
            <w:pPr>
              <w:pStyle w:val="ListParagraph"/>
              <w:snapToGrid w:val="0"/>
              <w:ind w:left="0"/>
            </w:pPr>
          </w:p>
        </w:tc>
      </w:tr>
    </w:tbl>
    <w:p w14:paraId="42564D4A" w14:textId="77777777" w:rsidR="00F14C3B" w:rsidRPr="00A5486B" w:rsidRDefault="00F14C3B" w:rsidP="00F14C3B">
      <w:pPr>
        <w:shd w:val="clear" w:color="auto" w:fill="FFFFFF"/>
        <w:spacing w:after="120"/>
        <w:jc w:val="center"/>
        <w:rPr>
          <w:rFonts w:eastAsia="Times New Roman"/>
          <w:color w:val="000000"/>
        </w:rPr>
      </w:pPr>
    </w:p>
    <w:p w14:paraId="03DFF737" w14:textId="77777777" w:rsidR="003730F0" w:rsidRPr="00A5486B" w:rsidRDefault="003730F0" w:rsidP="003730F0"/>
    <w:p w14:paraId="421B989A" w14:textId="77777777" w:rsidR="003730F0" w:rsidRPr="003730F0" w:rsidRDefault="003730F0" w:rsidP="003730F0"/>
    <w:p w14:paraId="37BA1873" w14:textId="77777777" w:rsidR="003730F0" w:rsidRDefault="003730F0" w:rsidP="003730F0"/>
    <w:p w14:paraId="7948B8B5" w14:textId="77777777" w:rsidR="003730F0" w:rsidRPr="003730F0" w:rsidRDefault="003730F0" w:rsidP="003730F0"/>
    <w:p w14:paraId="75E2FC26" w14:textId="77777777" w:rsidR="000C67DA" w:rsidRPr="000C67DA" w:rsidRDefault="000C67DA" w:rsidP="000C67DA"/>
    <w:sectPr w:rsidR="000C67DA" w:rsidRPr="000C67DA" w:rsidSect="00167E37">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7" w:author="Author" w:initials="A">
    <w:p w14:paraId="4005D7FF" w14:textId="3445FC97" w:rsidR="002709BE" w:rsidRDefault="002709BE">
      <w:pPr>
        <w:pStyle w:val="CommentText"/>
      </w:pPr>
      <w:r>
        <w:rPr>
          <w:rStyle w:val="CommentReference"/>
        </w:rPr>
        <w:annotationRef/>
      </w:r>
      <w:r>
        <w:t>You may want to change this to “from”</w:t>
      </w:r>
    </w:p>
  </w:comment>
  <w:comment w:id="209" w:author="Author" w:initials="A">
    <w:p w14:paraId="6825C7B9" w14:textId="0C6C0144" w:rsidR="002709BE" w:rsidRDefault="002709BE">
      <w:pPr>
        <w:pStyle w:val="CommentText"/>
      </w:pPr>
      <w:r>
        <w:rPr>
          <w:rStyle w:val="CommentReference"/>
        </w:rPr>
        <w:annotationRef/>
      </w:r>
    </w:p>
  </w:comment>
  <w:comment w:id="210" w:author="Author" w:initials="A">
    <w:p w14:paraId="15AF28E9" w14:textId="3D3AE5D6" w:rsidR="002709BE" w:rsidRDefault="002709BE">
      <w:pPr>
        <w:pStyle w:val="CommentText"/>
      </w:pPr>
      <w:r>
        <w:rPr>
          <w:rStyle w:val="CommentReference"/>
        </w:rPr>
        <w:annotationRef/>
      </w:r>
      <w:r>
        <w:t>Make sure there’s a break between the list and the next sentence.</w:t>
      </w:r>
    </w:p>
  </w:comment>
  <w:comment w:id="345" w:author="Author" w:initials="A">
    <w:p w14:paraId="38B918B9" w14:textId="17C8E1AA" w:rsidR="002709BE" w:rsidRDefault="002709BE">
      <w:pPr>
        <w:pStyle w:val="CommentText"/>
      </w:pPr>
      <w:r>
        <w:rPr>
          <w:rStyle w:val="CommentReference"/>
        </w:rPr>
        <w:annotationRef/>
      </w:r>
      <w:r>
        <w:t>Check spelling</w:t>
      </w:r>
    </w:p>
  </w:comment>
  <w:comment w:id="374" w:author="Author" w:initials="A">
    <w:p w14:paraId="5411F6D1" w14:textId="532F45D7" w:rsidR="002D71E0" w:rsidRDefault="002D71E0">
      <w:pPr>
        <w:pStyle w:val="CommentText"/>
      </w:pPr>
      <w:r>
        <w:rPr>
          <w:rStyle w:val="CommentReference"/>
        </w:rPr>
        <w:annotationRef/>
      </w:r>
      <w:r>
        <w:t>Make sure there’s a break between the list and the next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05D7FF" w15:done="0"/>
  <w15:commentEx w15:paraId="6825C7B9" w15:done="0"/>
  <w15:commentEx w15:paraId="15AF28E9" w15:paraIdParent="6825C7B9" w15:done="0"/>
  <w15:commentEx w15:paraId="38B918B9" w15:done="0"/>
  <w15:commentEx w15:paraId="5411F6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05D7FF" w16cid:durableId="201A7394"/>
  <w16cid:commentId w16cid:paraId="6825C7B9" w16cid:durableId="201AC12F"/>
  <w16cid:commentId w16cid:paraId="15AF28E9" w16cid:durableId="201AC130"/>
  <w16cid:commentId w16cid:paraId="38B918B9" w16cid:durableId="201AC965"/>
  <w16cid:commentId w16cid:paraId="5411F6D1" w16cid:durableId="201E52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AE1E3" w14:textId="77777777" w:rsidR="004E41FE" w:rsidRDefault="004E41FE" w:rsidP="003B653D">
      <w:r>
        <w:separator/>
      </w:r>
    </w:p>
  </w:endnote>
  <w:endnote w:type="continuationSeparator" w:id="0">
    <w:p w14:paraId="0EDE2D43" w14:textId="77777777" w:rsidR="004E41FE" w:rsidRDefault="004E41FE" w:rsidP="003B6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keleyStd-Book">
    <w:altName w:val="Cambria"/>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D0BF1F" w14:textId="77777777" w:rsidR="004E41FE" w:rsidRDefault="004E41FE" w:rsidP="003B653D">
      <w:r>
        <w:separator/>
      </w:r>
    </w:p>
  </w:footnote>
  <w:footnote w:type="continuationSeparator" w:id="0">
    <w:p w14:paraId="4EB89F66" w14:textId="77777777" w:rsidR="004E41FE" w:rsidRDefault="004E41FE" w:rsidP="003B65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59DA8" w14:textId="77777777" w:rsidR="002709BE" w:rsidRDefault="002709BE" w:rsidP="003B653D">
    <w:pPr>
      <w:pStyle w:val="Header"/>
    </w:pPr>
    <w:r>
      <w:tab/>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67862"/>
    <w:multiLevelType w:val="hybridMultilevel"/>
    <w:tmpl w:val="16E0D6A8"/>
    <w:lvl w:ilvl="0" w:tplc="412EFBD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050D12"/>
    <w:multiLevelType w:val="multilevel"/>
    <w:tmpl w:val="3410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1332C"/>
    <w:multiLevelType w:val="hybridMultilevel"/>
    <w:tmpl w:val="980EE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B7431D"/>
    <w:multiLevelType w:val="hybridMultilevel"/>
    <w:tmpl w:val="D35C1C82"/>
    <w:lvl w:ilvl="0" w:tplc="053E99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B2C03"/>
    <w:multiLevelType w:val="hybridMultilevel"/>
    <w:tmpl w:val="394C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AE68E0"/>
    <w:multiLevelType w:val="hybridMultilevel"/>
    <w:tmpl w:val="66EAAEB6"/>
    <w:lvl w:ilvl="0" w:tplc="053E999C">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6C294D"/>
    <w:multiLevelType w:val="hybridMultilevel"/>
    <w:tmpl w:val="4DBEFEC2"/>
    <w:lvl w:ilvl="0" w:tplc="053E99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255D2"/>
    <w:multiLevelType w:val="hybridMultilevel"/>
    <w:tmpl w:val="45E2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76E78"/>
    <w:multiLevelType w:val="hybridMultilevel"/>
    <w:tmpl w:val="5BFEA394"/>
    <w:lvl w:ilvl="0" w:tplc="412EFBD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9BA0A28"/>
    <w:multiLevelType w:val="hybridMultilevel"/>
    <w:tmpl w:val="B9523270"/>
    <w:lvl w:ilvl="0" w:tplc="60B8059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06136DE"/>
    <w:multiLevelType w:val="hybridMultilevel"/>
    <w:tmpl w:val="9FE8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E7564"/>
    <w:multiLevelType w:val="hybridMultilevel"/>
    <w:tmpl w:val="780A8316"/>
    <w:lvl w:ilvl="0" w:tplc="60B8059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4D0602A"/>
    <w:multiLevelType w:val="hybridMultilevel"/>
    <w:tmpl w:val="0E2E4FC4"/>
    <w:lvl w:ilvl="0" w:tplc="60B8059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9BB0B0F"/>
    <w:multiLevelType w:val="hybridMultilevel"/>
    <w:tmpl w:val="EBF4B44A"/>
    <w:lvl w:ilvl="0" w:tplc="053E99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1943C7"/>
    <w:multiLevelType w:val="hybridMultilevel"/>
    <w:tmpl w:val="8AB47E38"/>
    <w:lvl w:ilvl="0" w:tplc="053E99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191ECF"/>
    <w:multiLevelType w:val="hybridMultilevel"/>
    <w:tmpl w:val="3FECCF60"/>
    <w:lvl w:ilvl="0" w:tplc="053E99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128F0"/>
    <w:multiLevelType w:val="hybridMultilevel"/>
    <w:tmpl w:val="5ACA9402"/>
    <w:lvl w:ilvl="0" w:tplc="60B8059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1D2253"/>
    <w:multiLevelType w:val="hybridMultilevel"/>
    <w:tmpl w:val="ED5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C137C0"/>
    <w:multiLevelType w:val="hybridMultilevel"/>
    <w:tmpl w:val="1A20A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62563"/>
    <w:multiLevelType w:val="hybridMultilevel"/>
    <w:tmpl w:val="EFD45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3F5B02"/>
    <w:multiLevelType w:val="hybridMultilevel"/>
    <w:tmpl w:val="349CAA18"/>
    <w:lvl w:ilvl="0" w:tplc="60B8059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4E1609"/>
    <w:multiLevelType w:val="hybridMultilevel"/>
    <w:tmpl w:val="FE16383E"/>
    <w:lvl w:ilvl="0" w:tplc="053E99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9619AA"/>
    <w:multiLevelType w:val="hybridMultilevel"/>
    <w:tmpl w:val="A89039F8"/>
    <w:lvl w:ilvl="0" w:tplc="412EFBD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BDD0F2F"/>
    <w:multiLevelType w:val="hybridMultilevel"/>
    <w:tmpl w:val="41F81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391186"/>
    <w:multiLevelType w:val="hybridMultilevel"/>
    <w:tmpl w:val="CB0AE508"/>
    <w:lvl w:ilvl="0" w:tplc="60B8059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6624844"/>
    <w:multiLevelType w:val="hybridMultilevel"/>
    <w:tmpl w:val="21DC4A00"/>
    <w:lvl w:ilvl="0" w:tplc="60B8059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AC623B2"/>
    <w:multiLevelType w:val="hybridMultilevel"/>
    <w:tmpl w:val="2A624200"/>
    <w:lvl w:ilvl="0" w:tplc="6B1C8758">
      <w:start w:val="1"/>
      <w:numFmt w:val="bullet"/>
      <w:lvlText w:val="•"/>
      <w:lvlJc w:val="left"/>
      <w:pPr>
        <w:tabs>
          <w:tab w:val="num" w:pos="720"/>
        </w:tabs>
        <w:ind w:left="720" w:hanging="360"/>
      </w:pPr>
      <w:rPr>
        <w:rFonts w:ascii="Arial" w:hAnsi="Arial" w:hint="default"/>
      </w:rPr>
    </w:lvl>
    <w:lvl w:ilvl="1" w:tplc="9F66768E" w:tentative="1">
      <w:start w:val="1"/>
      <w:numFmt w:val="bullet"/>
      <w:lvlText w:val="•"/>
      <w:lvlJc w:val="left"/>
      <w:pPr>
        <w:tabs>
          <w:tab w:val="num" w:pos="1440"/>
        </w:tabs>
        <w:ind w:left="1440" w:hanging="360"/>
      </w:pPr>
      <w:rPr>
        <w:rFonts w:ascii="Arial" w:hAnsi="Arial" w:hint="default"/>
      </w:rPr>
    </w:lvl>
    <w:lvl w:ilvl="2" w:tplc="A140C10E" w:tentative="1">
      <w:start w:val="1"/>
      <w:numFmt w:val="bullet"/>
      <w:lvlText w:val="•"/>
      <w:lvlJc w:val="left"/>
      <w:pPr>
        <w:tabs>
          <w:tab w:val="num" w:pos="2160"/>
        </w:tabs>
        <w:ind w:left="2160" w:hanging="360"/>
      </w:pPr>
      <w:rPr>
        <w:rFonts w:ascii="Arial" w:hAnsi="Arial" w:hint="default"/>
      </w:rPr>
    </w:lvl>
    <w:lvl w:ilvl="3" w:tplc="BD226BFC" w:tentative="1">
      <w:start w:val="1"/>
      <w:numFmt w:val="bullet"/>
      <w:lvlText w:val="•"/>
      <w:lvlJc w:val="left"/>
      <w:pPr>
        <w:tabs>
          <w:tab w:val="num" w:pos="2880"/>
        </w:tabs>
        <w:ind w:left="2880" w:hanging="360"/>
      </w:pPr>
      <w:rPr>
        <w:rFonts w:ascii="Arial" w:hAnsi="Arial" w:hint="default"/>
      </w:rPr>
    </w:lvl>
    <w:lvl w:ilvl="4" w:tplc="2B6A0888" w:tentative="1">
      <w:start w:val="1"/>
      <w:numFmt w:val="bullet"/>
      <w:lvlText w:val="•"/>
      <w:lvlJc w:val="left"/>
      <w:pPr>
        <w:tabs>
          <w:tab w:val="num" w:pos="3600"/>
        </w:tabs>
        <w:ind w:left="3600" w:hanging="360"/>
      </w:pPr>
      <w:rPr>
        <w:rFonts w:ascii="Arial" w:hAnsi="Arial" w:hint="default"/>
      </w:rPr>
    </w:lvl>
    <w:lvl w:ilvl="5" w:tplc="A3CC4718" w:tentative="1">
      <w:start w:val="1"/>
      <w:numFmt w:val="bullet"/>
      <w:lvlText w:val="•"/>
      <w:lvlJc w:val="left"/>
      <w:pPr>
        <w:tabs>
          <w:tab w:val="num" w:pos="4320"/>
        </w:tabs>
        <w:ind w:left="4320" w:hanging="360"/>
      </w:pPr>
      <w:rPr>
        <w:rFonts w:ascii="Arial" w:hAnsi="Arial" w:hint="default"/>
      </w:rPr>
    </w:lvl>
    <w:lvl w:ilvl="6" w:tplc="B666DD5C" w:tentative="1">
      <w:start w:val="1"/>
      <w:numFmt w:val="bullet"/>
      <w:lvlText w:val="•"/>
      <w:lvlJc w:val="left"/>
      <w:pPr>
        <w:tabs>
          <w:tab w:val="num" w:pos="5040"/>
        </w:tabs>
        <w:ind w:left="5040" w:hanging="360"/>
      </w:pPr>
      <w:rPr>
        <w:rFonts w:ascii="Arial" w:hAnsi="Arial" w:hint="default"/>
      </w:rPr>
    </w:lvl>
    <w:lvl w:ilvl="7" w:tplc="D6A4090C" w:tentative="1">
      <w:start w:val="1"/>
      <w:numFmt w:val="bullet"/>
      <w:lvlText w:val="•"/>
      <w:lvlJc w:val="left"/>
      <w:pPr>
        <w:tabs>
          <w:tab w:val="num" w:pos="5760"/>
        </w:tabs>
        <w:ind w:left="5760" w:hanging="360"/>
      </w:pPr>
      <w:rPr>
        <w:rFonts w:ascii="Arial" w:hAnsi="Arial" w:hint="default"/>
      </w:rPr>
    </w:lvl>
    <w:lvl w:ilvl="8" w:tplc="5A721E7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05F60DB"/>
    <w:multiLevelType w:val="hybridMultilevel"/>
    <w:tmpl w:val="D3342676"/>
    <w:lvl w:ilvl="0" w:tplc="60B80592">
      <w:start w:val="1"/>
      <w:numFmt w:val="bullet"/>
      <w:lvlText w:val=""/>
      <w:lvlJc w:val="left"/>
      <w:pPr>
        <w:ind w:left="360" w:hanging="360"/>
      </w:pPr>
      <w:rPr>
        <w:rFonts w:ascii="Symbol" w:hAnsi="Symbol" w:hint="default"/>
      </w:rPr>
    </w:lvl>
    <w:lvl w:ilvl="1" w:tplc="E6085AE2">
      <w:numFmt w:val="bullet"/>
      <w:lvlText w:val="•"/>
      <w:lvlJc w:val="left"/>
      <w:pPr>
        <w:ind w:left="1485" w:hanging="765"/>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4D57DD1"/>
    <w:multiLevelType w:val="hybridMultilevel"/>
    <w:tmpl w:val="40D6E596"/>
    <w:lvl w:ilvl="0" w:tplc="053E99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FF609D"/>
    <w:multiLevelType w:val="hybridMultilevel"/>
    <w:tmpl w:val="7C8687F6"/>
    <w:lvl w:ilvl="0" w:tplc="60B8059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82D5580"/>
    <w:multiLevelType w:val="hybridMultilevel"/>
    <w:tmpl w:val="4DCE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0D5541"/>
    <w:multiLevelType w:val="hybridMultilevel"/>
    <w:tmpl w:val="F6802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92DE5"/>
    <w:multiLevelType w:val="hybridMultilevel"/>
    <w:tmpl w:val="D0F49C84"/>
    <w:lvl w:ilvl="0" w:tplc="60B8059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ED07954"/>
    <w:multiLevelType w:val="hybridMultilevel"/>
    <w:tmpl w:val="2A74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4455EF"/>
    <w:multiLevelType w:val="hybridMultilevel"/>
    <w:tmpl w:val="EFC05688"/>
    <w:lvl w:ilvl="0" w:tplc="13340D94">
      <w:start w:val="1"/>
      <w:numFmt w:val="bullet"/>
      <w:lvlText w:val="•"/>
      <w:lvlJc w:val="left"/>
      <w:pPr>
        <w:tabs>
          <w:tab w:val="num" w:pos="720"/>
        </w:tabs>
        <w:ind w:left="720" w:hanging="360"/>
      </w:pPr>
      <w:rPr>
        <w:rFonts w:ascii="Arial" w:hAnsi="Arial" w:hint="default"/>
      </w:rPr>
    </w:lvl>
    <w:lvl w:ilvl="1" w:tplc="232E11AA" w:tentative="1">
      <w:start w:val="1"/>
      <w:numFmt w:val="bullet"/>
      <w:lvlText w:val="•"/>
      <w:lvlJc w:val="left"/>
      <w:pPr>
        <w:tabs>
          <w:tab w:val="num" w:pos="1440"/>
        </w:tabs>
        <w:ind w:left="1440" w:hanging="360"/>
      </w:pPr>
      <w:rPr>
        <w:rFonts w:ascii="Arial" w:hAnsi="Arial" w:hint="default"/>
      </w:rPr>
    </w:lvl>
    <w:lvl w:ilvl="2" w:tplc="1BF02358" w:tentative="1">
      <w:start w:val="1"/>
      <w:numFmt w:val="bullet"/>
      <w:lvlText w:val="•"/>
      <w:lvlJc w:val="left"/>
      <w:pPr>
        <w:tabs>
          <w:tab w:val="num" w:pos="2160"/>
        </w:tabs>
        <w:ind w:left="2160" w:hanging="360"/>
      </w:pPr>
      <w:rPr>
        <w:rFonts w:ascii="Arial" w:hAnsi="Arial" w:hint="default"/>
      </w:rPr>
    </w:lvl>
    <w:lvl w:ilvl="3" w:tplc="6D78251C" w:tentative="1">
      <w:start w:val="1"/>
      <w:numFmt w:val="bullet"/>
      <w:lvlText w:val="•"/>
      <w:lvlJc w:val="left"/>
      <w:pPr>
        <w:tabs>
          <w:tab w:val="num" w:pos="2880"/>
        </w:tabs>
        <w:ind w:left="2880" w:hanging="360"/>
      </w:pPr>
      <w:rPr>
        <w:rFonts w:ascii="Arial" w:hAnsi="Arial" w:hint="default"/>
      </w:rPr>
    </w:lvl>
    <w:lvl w:ilvl="4" w:tplc="2E82BDC0" w:tentative="1">
      <w:start w:val="1"/>
      <w:numFmt w:val="bullet"/>
      <w:lvlText w:val="•"/>
      <w:lvlJc w:val="left"/>
      <w:pPr>
        <w:tabs>
          <w:tab w:val="num" w:pos="3600"/>
        </w:tabs>
        <w:ind w:left="3600" w:hanging="360"/>
      </w:pPr>
      <w:rPr>
        <w:rFonts w:ascii="Arial" w:hAnsi="Arial" w:hint="default"/>
      </w:rPr>
    </w:lvl>
    <w:lvl w:ilvl="5" w:tplc="1C8230A2" w:tentative="1">
      <w:start w:val="1"/>
      <w:numFmt w:val="bullet"/>
      <w:lvlText w:val="•"/>
      <w:lvlJc w:val="left"/>
      <w:pPr>
        <w:tabs>
          <w:tab w:val="num" w:pos="4320"/>
        </w:tabs>
        <w:ind w:left="4320" w:hanging="360"/>
      </w:pPr>
      <w:rPr>
        <w:rFonts w:ascii="Arial" w:hAnsi="Arial" w:hint="default"/>
      </w:rPr>
    </w:lvl>
    <w:lvl w:ilvl="6" w:tplc="1E66B894" w:tentative="1">
      <w:start w:val="1"/>
      <w:numFmt w:val="bullet"/>
      <w:lvlText w:val="•"/>
      <w:lvlJc w:val="left"/>
      <w:pPr>
        <w:tabs>
          <w:tab w:val="num" w:pos="5040"/>
        </w:tabs>
        <w:ind w:left="5040" w:hanging="360"/>
      </w:pPr>
      <w:rPr>
        <w:rFonts w:ascii="Arial" w:hAnsi="Arial" w:hint="default"/>
      </w:rPr>
    </w:lvl>
    <w:lvl w:ilvl="7" w:tplc="81D0B0B0" w:tentative="1">
      <w:start w:val="1"/>
      <w:numFmt w:val="bullet"/>
      <w:lvlText w:val="•"/>
      <w:lvlJc w:val="left"/>
      <w:pPr>
        <w:tabs>
          <w:tab w:val="num" w:pos="5760"/>
        </w:tabs>
        <w:ind w:left="5760" w:hanging="360"/>
      </w:pPr>
      <w:rPr>
        <w:rFonts w:ascii="Arial" w:hAnsi="Arial" w:hint="default"/>
      </w:rPr>
    </w:lvl>
    <w:lvl w:ilvl="8" w:tplc="CFD0021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42B72EF"/>
    <w:multiLevelType w:val="hybridMultilevel"/>
    <w:tmpl w:val="01488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7927FD"/>
    <w:multiLevelType w:val="hybridMultilevel"/>
    <w:tmpl w:val="05A4A29E"/>
    <w:lvl w:ilvl="0" w:tplc="60B8059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CBC093E"/>
    <w:multiLevelType w:val="hybridMultilevel"/>
    <w:tmpl w:val="9D286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5D3165"/>
    <w:multiLevelType w:val="hybridMultilevel"/>
    <w:tmpl w:val="79288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6"/>
  </w:num>
  <w:num w:numId="3">
    <w:abstractNumId w:val="35"/>
  </w:num>
  <w:num w:numId="4">
    <w:abstractNumId w:val="7"/>
  </w:num>
  <w:num w:numId="5">
    <w:abstractNumId w:val="11"/>
  </w:num>
  <w:num w:numId="6">
    <w:abstractNumId w:val="20"/>
  </w:num>
  <w:num w:numId="7">
    <w:abstractNumId w:val="9"/>
  </w:num>
  <w:num w:numId="8">
    <w:abstractNumId w:val="33"/>
  </w:num>
  <w:num w:numId="9">
    <w:abstractNumId w:val="27"/>
  </w:num>
  <w:num w:numId="10">
    <w:abstractNumId w:val="31"/>
  </w:num>
  <w:num w:numId="11">
    <w:abstractNumId w:val="25"/>
  </w:num>
  <w:num w:numId="12">
    <w:abstractNumId w:val="12"/>
  </w:num>
  <w:num w:numId="13">
    <w:abstractNumId w:val="10"/>
  </w:num>
  <w:num w:numId="14">
    <w:abstractNumId w:val="16"/>
  </w:num>
  <w:num w:numId="15">
    <w:abstractNumId w:val="23"/>
  </w:num>
  <w:num w:numId="16">
    <w:abstractNumId w:val="37"/>
  </w:num>
  <w:num w:numId="17">
    <w:abstractNumId w:val="2"/>
  </w:num>
  <w:num w:numId="18">
    <w:abstractNumId w:val="4"/>
  </w:num>
  <w:num w:numId="19">
    <w:abstractNumId w:val="18"/>
  </w:num>
  <w:num w:numId="20">
    <w:abstractNumId w:val="32"/>
  </w:num>
  <w:num w:numId="21">
    <w:abstractNumId w:val="29"/>
  </w:num>
  <w:num w:numId="22">
    <w:abstractNumId w:val="8"/>
  </w:num>
  <w:num w:numId="23">
    <w:abstractNumId w:val="0"/>
  </w:num>
  <w:num w:numId="24">
    <w:abstractNumId w:val="0"/>
  </w:num>
  <w:num w:numId="25">
    <w:abstractNumId w:val="22"/>
  </w:num>
  <w:num w:numId="26">
    <w:abstractNumId w:val="17"/>
  </w:num>
  <w:num w:numId="27">
    <w:abstractNumId w:val="21"/>
  </w:num>
  <w:num w:numId="28">
    <w:abstractNumId w:val="34"/>
  </w:num>
  <w:num w:numId="29">
    <w:abstractNumId w:val="14"/>
  </w:num>
  <w:num w:numId="30">
    <w:abstractNumId w:val="30"/>
  </w:num>
  <w:num w:numId="31">
    <w:abstractNumId w:val="1"/>
  </w:num>
  <w:num w:numId="32">
    <w:abstractNumId w:val="28"/>
  </w:num>
  <w:num w:numId="33">
    <w:abstractNumId w:val="3"/>
  </w:num>
  <w:num w:numId="34">
    <w:abstractNumId w:val="13"/>
  </w:num>
  <w:num w:numId="35">
    <w:abstractNumId w:val="6"/>
  </w:num>
  <w:num w:numId="36">
    <w:abstractNumId w:val="38"/>
  </w:num>
  <w:num w:numId="37">
    <w:abstractNumId w:val="19"/>
  </w:num>
  <w:num w:numId="38">
    <w:abstractNumId w:val="26"/>
  </w:num>
  <w:num w:numId="39">
    <w:abstractNumId w:val="15"/>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removePersonalInformation/>
  <w:removeDateAndTim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2B9"/>
    <w:rsid w:val="000012FE"/>
    <w:rsid w:val="00012A4D"/>
    <w:rsid w:val="000218C6"/>
    <w:rsid w:val="000246DA"/>
    <w:rsid w:val="00025AFD"/>
    <w:rsid w:val="00032515"/>
    <w:rsid w:val="0006562F"/>
    <w:rsid w:val="00065D91"/>
    <w:rsid w:val="000724DD"/>
    <w:rsid w:val="00077F69"/>
    <w:rsid w:val="000A1203"/>
    <w:rsid w:val="000C58A8"/>
    <w:rsid w:val="000C67DA"/>
    <w:rsid w:val="000D478B"/>
    <w:rsid w:val="000E25A5"/>
    <w:rsid w:val="000E3944"/>
    <w:rsid w:val="000E3AE8"/>
    <w:rsid w:val="001019AB"/>
    <w:rsid w:val="001268FF"/>
    <w:rsid w:val="001424FA"/>
    <w:rsid w:val="00157E40"/>
    <w:rsid w:val="0016381F"/>
    <w:rsid w:val="00163E19"/>
    <w:rsid w:val="00167E37"/>
    <w:rsid w:val="001737D7"/>
    <w:rsid w:val="001768B0"/>
    <w:rsid w:val="0019298F"/>
    <w:rsid w:val="001A600A"/>
    <w:rsid w:val="001B035C"/>
    <w:rsid w:val="001B4349"/>
    <w:rsid w:val="001B7322"/>
    <w:rsid w:val="001C30C1"/>
    <w:rsid w:val="001C34AF"/>
    <w:rsid w:val="001D5179"/>
    <w:rsid w:val="001E1132"/>
    <w:rsid w:val="001E18E9"/>
    <w:rsid w:val="00205F16"/>
    <w:rsid w:val="002225EF"/>
    <w:rsid w:val="00232571"/>
    <w:rsid w:val="00235556"/>
    <w:rsid w:val="0023607D"/>
    <w:rsid w:val="002409CF"/>
    <w:rsid w:val="00254395"/>
    <w:rsid w:val="002552D3"/>
    <w:rsid w:val="002709BE"/>
    <w:rsid w:val="002A088F"/>
    <w:rsid w:val="002A4E6A"/>
    <w:rsid w:val="002B0307"/>
    <w:rsid w:val="002B7CB4"/>
    <w:rsid w:val="002C0B7F"/>
    <w:rsid w:val="002D1710"/>
    <w:rsid w:val="002D6B52"/>
    <w:rsid w:val="002D71E0"/>
    <w:rsid w:val="002E6155"/>
    <w:rsid w:val="002F5840"/>
    <w:rsid w:val="003131F6"/>
    <w:rsid w:val="00330496"/>
    <w:rsid w:val="003351E3"/>
    <w:rsid w:val="0034015F"/>
    <w:rsid w:val="00351563"/>
    <w:rsid w:val="00354D45"/>
    <w:rsid w:val="00354F0B"/>
    <w:rsid w:val="0035703B"/>
    <w:rsid w:val="003730F0"/>
    <w:rsid w:val="0037569C"/>
    <w:rsid w:val="00376A47"/>
    <w:rsid w:val="0038107A"/>
    <w:rsid w:val="003833EC"/>
    <w:rsid w:val="003B302C"/>
    <w:rsid w:val="003B653D"/>
    <w:rsid w:val="003E31D9"/>
    <w:rsid w:val="003E48CC"/>
    <w:rsid w:val="003E7FE6"/>
    <w:rsid w:val="003F0FDD"/>
    <w:rsid w:val="003F34F0"/>
    <w:rsid w:val="0041749A"/>
    <w:rsid w:val="00420758"/>
    <w:rsid w:val="0042317C"/>
    <w:rsid w:val="004424C1"/>
    <w:rsid w:val="00443607"/>
    <w:rsid w:val="004456A4"/>
    <w:rsid w:val="00451DE3"/>
    <w:rsid w:val="00457ECC"/>
    <w:rsid w:val="004671A5"/>
    <w:rsid w:val="004845BD"/>
    <w:rsid w:val="004867BB"/>
    <w:rsid w:val="00494245"/>
    <w:rsid w:val="004A0A73"/>
    <w:rsid w:val="004A6EA5"/>
    <w:rsid w:val="004B0C42"/>
    <w:rsid w:val="004B21F6"/>
    <w:rsid w:val="004C242F"/>
    <w:rsid w:val="004C4655"/>
    <w:rsid w:val="004C46BB"/>
    <w:rsid w:val="004D1EAC"/>
    <w:rsid w:val="004E0D1E"/>
    <w:rsid w:val="004E3134"/>
    <w:rsid w:val="004E41FE"/>
    <w:rsid w:val="00502986"/>
    <w:rsid w:val="005053A2"/>
    <w:rsid w:val="005143C6"/>
    <w:rsid w:val="00520680"/>
    <w:rsid w:val="00523BEF"/>
    <w:rsid w:val="00530551"/>
    <w:rsid w:val="005351A4"/>
    <w:rsid w:val="00540397"/>
    <w:rsid w:val="00541990"/>
    <w:rsid w:val="005656EF"/>
    <w:rsid w:val="005912F8"/>
    <w:rsid w:val="00593626"/>
    <w:rsid w:val="005973FA"/>
    <w:rsid w:val="005A5B7D"/>
    <w:rsid w:val="005B0B29"/>
    <w:rsid w:val="005C0530"/>
    <w:rsid w:val="005D7D87"/>
    <w:rsid w:val="005E2779"/>
    <w:rsid w:val="005F42A5"/>
    <w:rsid w:val="005F52B9"/>
    <w:rsid w:val="00604F5D"/>
    <w:rsid w:val="00625705"/>
    <w:rsid w:val="00626FB2"/>
    <w:rsid w:val="00651645"/>
    <w:rsid w:val="0065556D"/>
    <w:rsid w:val="006567C6"/>
    <w:rsid w:val="00662639"/>
    <w:rsid w:val="00665FC4"/>
    <w:rsid w:val="00675BCB"/>
    <w:rsid w:val="006812EF"/>
    <w:rsid w:val="0069205D"/>
    <w:rsid w:val="0069492A"/>
    <w:rsid w:val="00695838"/>
    <w:rsid w:val="00697ABA"/>
    <w:rsid w:val="006A121B"/>
    <w:rsid w:val="006A6D64"/>
    <w:rsid w:val="006B161A"/>
    <w:rsid w:val="006B5C73"/>
    <w:rsid w:val="006B6610"/>
    <w:rsid w:val="006C4CEB"/>
    <w:rsid w:val="006C71F1"/>
    <w:rsid w:val="006D37DD"/>
    <w:rsid w:val="006E40EE"/>
    <w:rsid w:val="006E5519"/>
    <w:rsid w:val="00722543"/>
    <w:rsid w:val="00743546"/>
    <w:rsid w:val="00751ACE"/>
    <w:rsid w:val="0075231C"/>
    <w:rsid w:val="007639E7"/>
    <w:rsid w:val="0079348A"/>
    <w:rsid w:val="007A3416"/>
    <w:rsid w:val="007B0CF4"/>
    <w:rsid w:val="007C0458"/>
    <w:rsid w:val="007C6E9C"/>
    <w:rsid w:val="007D642E"/>
    <w:rsid w:val="007F1E3C"/>
    <w:rsid w:val="00824BED"/>
    <w:rsid w:val="008275B8"/>
    <w:rsid w:val="00833188"/>
    <w:rsid w:val="00840F86"/>
    <w:rsid w:val="00842B22"/>
    <w:rsid w:val="00857888"/>
    <w:rsid w:val="008979FB"/>
    <w:rsid w:val="008B1E96"/>
    <w:rsid w:val="008C410A"/>
    <w:rsid w:val="008D33F5"/>
    <w:rsid w:val="008E41DE"/>
    <w:rsid w:val="008F1342"/>
    <w:rsid w:val="008F5C06"/>
    <w:rsid w:val="00923CCD"/>
    <w:rsid w:val="00926229"/>
    <w:rsid w:val="00954E17"/>
    <w:rsid w:val="00955139"/>
    <w:rsid w:val="0098552F"/>
    <w:rsid w:val="009863C0"/>
    <w:rsid w:val="009A4B9E"/>
    <w:rsid w:val="009C2540"/>
    <w:rsid w:val="009C3F5C"/>
    <w:rsid w:val="009D5243"/>
    <w:rsid w:val="00A163A9"/>
    <w:rsid w:val="00A27647"/>
    <w:rsid w:val="00A33381"/>
    <w:rsid w:val="00A50BD2"/>
    <w:rsid w:val="00A52088"/>
    <w:rsid w:val="00A70E9D"/>
    <w:rsid w:val="00A72B79"/>
    <w:rsid w:val="00A77226"/>
    <w:rsid w:val="00A87116"/>
    <w:rsid w:val="00A87D1F"/>
    <w:rsid w:val="00A909F2"/>
    <w:rsid w:val="00AC3C42"/>
    <w:rsid w:val="00AF0D93"/>
    <w:rsid w:val="00AF7745"/>
    <w:rsid w:val="00B02619"/>
    <w:rsid w:val="00B120EF"/>
    <w:rsid w:val="00B15D0C"/>
    <w:rsid w:val="00B24A4D"/>
    <w:rsid w:val="00B436CC"/>
    <w:rsid w:val="00B47886"/>
    <w:rsid w:val="00B535AB"/>
    <w:rsid w:val="00B57799"/>
    <w:rsid w:val="00B6639D"/>
    <w:rsid w:val="00B7543B"/>
    <w:rsid w:val="00B758B4"/>
    <w:rsid w:val="00B7639A"/>
    <w:rsid w:val="00B81900"/>
    <w:rsid w:val="00B8650F"/>
    <w:rsid w:val="00BA082E"/>
    <w:rsid w:val="00BA7633"/>
    <w:rsid w:val="00BC6A93"/>
    <w:rsid w:val="00BD14DD"/>
    <w:rsid w:val="00BD1CB6"/>
    <w:rsid w:val="00BD5E04"/>
    <w:rsid w:val="00BE15D2"/>
    <w:rsid w:val="00BE4FDA"/>
    <w:rsid w:val="00BE598C"/>
    <w:rsid w:val="00BF176D"/>
    <w:rsid w:val="00C00DC9"/>
    <w:rsid w:val="00C10A81"/>
    <w:rsid w:val="00C123BA"/>
    <w:rsid w:val="00C55E81"/>
    <w:rsid w:val="00C64607"/>
    <w:rsid w:val="00C6482D"/>
    <w:rsid w:val="00C6637B"/>
    <w:rsid w:val="00C664E3"/>
    <w:rsid w:val="00C6703D"/>
    <w:rsid w:val="00C723AD"/>
    <w:rsid w:val="00C85966"/>
    <w:rsid w:val="00CA6C70"/>
    <w:rsid w:val="00CB1D7C"/>
    <w:rsid w:val="00CB252E"/>
    <w:rsid w:val="00CC63DC"/>
    <w:rsid w:val="00CD54BC"/>
    <w:rsid w:val="00CE49EA"/>
    <w:rsid w:val="00CF1C42"/>
    <w:rsid w:val="00D063DC"/>
    <w:rsid w:val="00D12412"/>
    <w:rsid w:val="00D16500"/>
    <w:rsid w:val="00D305D5"/>
    <w:rsid w:val="00D679BA"/>
    <w:rsid w:val="00D70590"/>
    <w:rsid w:val="00D71322"/>
    <w:rsid w:val="00D82FE5"/>
    <w:rsid w:val="00D91645"/>
    <w:rsid w:val="00D936BC"/>
    <w:rsid w:val="00D93761"/>
    <w:rsid w:val="00D9629F"/>
    <w:rsid w:val="00DA4E79"/>
    <w:rsid w:val="00DA5BE8"/>
    <w:rsid w:val="00DA628C"/>
    <w:rsid w:val="00DA7141"/>
    <w:rsid w:val="00DA7A00"/>
    <w:rsid w:val="00DC0733"/>
    <w:rsid w:val="00DE0137"/>
    <w:rsid w:val="00DE06A0"/>
    <w:rsid w:val="00DE243B"/>
    <w:rsid w:val="00DF1A02"/>
    <w:rsid w:val="00E00D8F"/>
    <w:rsid w:val="00E0319E"/>
    <w:rsid w:val="00E11AFC"/>
    <w:rsid w:val="00E12EDA"/>
    <w:rsid w:val="00E13155"/>
    <w:rsid w:val="00E175A2"/>
    <w:rsid w:val="00E23F33"/>
    <w:rsid w:val="00E3079B"/>
    <w:rsid w:val="00E41E73"/>
    <w:rsid w:val="00E44FCD"/>
    <w:rsid w:val="00E503CF"/>
    <w:rsid w:val="00E54CEC"/>
    <w:rsid w:val="00E81135"/>
    <w:rsid w:val="00E8637A"/>
    <w:rsid w:val="00E951BB"/>
    <w:rsid w:val="00EA3BA0"/>
    <w:rsid w:val="00EA6875"/>
    <w:rsid w:val="00EA6887"/>
    <w:rsid w:val="00ED1507"/>
    <w:rsid w:val="00ED58D5"/>
    <w:rsid w:val="00EE1AF6"/>
    <w:rsid w:val="00EF3DAD"/>
    <w:rsid w:val="00EF40DC"/>
    <w:rsid w:val="00EF4780"/>
    <w:rsid w:val="00F04608"/>
    <w:rsid w:val="00F07F23"/>
    <w:rsid w:val="00F14C3B"/>
    <w:rsid w:val="00F21DDF"/>
    <w:rsid w:val="00F25D83"/>
    <w:rsid w:val="00F25E34"/>
    <w:rsid w:val="00F3136D"/>
    <w:rsid w:val="00F36EDA"/>
    <w:rsid w:val="00F451A1"/>
    <w:rsid w:val="00F61D15"/>
    <w:rsid w:val="00F70A92"/>
    <w:rsid w:val="00F71B7D"/>
    <w:rsid w:val="00F73165"/>
    <w:rsid w:val="00F870B2"/>
    <w:rsid w:val="00F91E9F"/>
    <w:rsid w:val="00FC1B01"/>
    <w:rsid w:val="00FC7052"/>
    <w:rsid w:val="00FD2CE7"/>
    <w:rsid w:val="00FF39F4"/>
    <w:rsid w:val="00FF6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1AEA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653D"/>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3B653D"/>
    <w:pPr>
      <w:outlineLvl w:val="0"/>
    </w:pPr>
    <w:rPr>
      <w:b/>
      <w:sz w:val="36"/>
    </w:rPr>
  </w:style>
  <w:style w:type="paragraph" w:styleId="Heading2">
    <w:name w:val="heading 2"/>
    <w:basedOn w:val="Heading1"/>
    <w:next w:val="Normal"/>
    <w:link w:val="Heading2Char"/>
    <w:uiPriority w:val="9"/>
    <w:unhideWhenUsed/>
    <w:qFormat/>
    <w:rsid w:val="00420758"/>
    <w:pPr>
      <w:outlineLvl w:val="1"/>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52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52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52B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F52B9"/>
    <w:rPr>
      <w:rFonts w:eastAsiaTheme="minorEastAsia"/>
      <w:color w:val="5A5A5A" w:themeColor="text1" w:themeTint="A5"/>
      <w:spacing w:val="15"/>
    </w:rPr>
  </w:style>
  <w:style w:type="character" w:styleId="SubtleEmphasis">
    <w:name w:val="Subtle Emphasis"/>
    <w:basedOn w:val="DefaultParagraphFont"/>
    <w:uiPriority w:val="19"/>
    <w:qFormat/>
    <w:rsid w:val="005F52B9"/>
    <w:rPr>
      <w:i/>
      <w:iCs/>
      <w:color w:val="404040" w:themeColor="text1" w:themeTint="BF"/>
    </w:rPr>
  </w:style>
  <w:style w:type="table" w:styleId="TableGrid">
    <w:name w:val="Table Grid"/>
    <w:basedOn w:val="TableNormal"/>
    <w:uiPriority w:val="39"/>
    <w:rsid w:val="00B24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3626"/>
    <w:rPr>
      <w:color w:val="0563C1" w:themeColor="hyperlink"/>
      <w:u w:val="single"/>
    </w:rPr>
  </w:style>
  <w:style w:type="paragraph" w:styleId="ListParagraph">
    <w:name w:val="List Paragraph"/>
    <w:basedOn w:val="Normal"/>
    <w:qFormat/>
    <w:rsid w:val="00593626"/>
    <w:pPr>
      <w:ind w:left="720"/>
      <w:contextualSpacing/>
    </w:pPr>
  </w:style>
  <w:style w:type="character" w:styleId="FollowedHyperlink">
    <w:name w:val="FollowedHyperlink"/>
    <w:basedOn w:val="DefaultParagraphFont"/>
    <w:uiPriority w:val="99"/>
    <w:semiHidden/>
    <w:unhideWhenUsed/>
    <w:rsid w:val="004E0D1E"/>
    <w:rPr>
      <w:color w:val="954F72" w:themeColor="followedHyperlink"/>
      <w:u w:val="single"/>
    </w:rPr>
  </w:style>
  <w:style w:type="paragraph" w:styleId="Header">
    <w:name w:val="header"/>
    <w:basedOn w:val="Normal"/>
    <w:link w:val="HeaderChar"/>
    <w:uiPriority w:val="99"/>
    <w:unhideWhenUsed/>
    <w:rsid w:val="00CB252E"/>
    <w:pPr>
      <w:tabs>
        <w:tab w:val="center" w:pos="4680"/>
        <w:tab w:val="right" w:pos="9360"/>
      </w:tabs>
    </w:pPr>
  </w:style>
  <w:style w:type="character" w:customStyle="1" w:styleId="HeaderChar">
    <w:name w:val="Header Char"/>
    <w:basedOn w:val="DefaultParagraphFont"/>
    <w:link w:val="Header"/>
    <w:uiPriority w:val="99"/>
    <w:rsid w:val="00CB252E"/>
  </w:style>
  <w:style w:type="paragraph" w:styleId="Footer">
    <w:name w:val="footer"/>
    <w:basedOn w:val="Normal"/>
    <w:link w:val="FooterChar"/>
    <w:uiPriority w:val="99"/>
    <w:unhideWhenUsed/>
    <w:rsid w:val="00CB252E"/>
    <w:pPr>
      <w:tabs>
        <w:tab w:val="center" w:pos="4680"/>
        <w:tab w:val="right" w:pos="9360"/>
      </w:tabs>
    </w:pPr>
  </w:style>
  <w:style w:type="character" w:customStyle="1" w:styleId="FooterChar">
    <w:name w:val="Footer Char"/>
    <w:basedOn w:val="DefaultParagraphFont"/>
    <w:link w:val="Footer"/>
    <w:uiPriority w:val="99"/>
    <w:rsid w:val="00CB252E"/>
  </w:style>
  <w:style w:type="table" w:styleId="GridTable5Dark-Accent3">
    <w:name w:val="Grid Table 5 Dark Accent 3"/>
    <w:basedOn w:val="TableNormal"/>
    <w:uiPriority w:val="50"/>
    <w:rsid w:val="008E41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Heading1Char">
    <w:name w:val="Heading 1 Char"/>
    <w:basedOn w:val="DefaultParagraphFont"/>
    <w:link w:val="Heading1"/>
    <w:uiPriority w:val="9"/>
    <w:rsid w:val="003B653D"/>
    <w:rPr>
      <w:rFonts w:ascii="Times New Roman" w:hAnsi="Times New Roman" w:cs="Times New Roman"/>
      <w:b/>
      <w:sz w:val="36"/>
      <w:szCs w:val="24"/>
    </w:rPr>
  </w:style>
  <w:style w:type="paragraph" w:styleId="NormalWeb">
    <w:name w:val="Normal (Web)"/>
    <w:basedOn w:val="Normal"/>
    <w:uiPriority w:val="99"/>
    <w:unhideWhenUsed/>
    <w:rsid w:val="00F61D15"/>
    <w:pPr>
      <w:spacing w:before="100" w:beforeAutospacing="1" w:after="100" w:afterAutospacing="1"/>
    </w:pPr>
    <w:rPr>
      <w:rFonts w:eastAsia="Times New Roman"/>
    </w:rPr>
  </w:style>
  <w:style w:type="character" w:styleId="Strong">
    <w:name w:val="Strong"/>
    <w:basedOn w:val="DefaultParagraphFont"/>
    <w:uiPriority w:val="22"/>
    <w:qFormat/>
    <w:rsid w:val="00F61D15"/>
    <w:rPr>
      <w:b/>
      <w:bCs/>
    </w:rPr>
  </w:style>
  <w:style w:type="paragraph" w:styleId="Bibliography">
    <w:name w:val="Bibliography"/>
    <w:basedOn w:val="Normal"/>
    <w:next w:val="Normal"/>
    <w:uiPriority w:val="37"/>
    <w:unhideWhenUsed/>
    <w:rsid w:val="000D478B"/>
  </w:style>
  <w:style w:type="character" w:styleId="Emphasis">
    <w:name w:val="Emphasis"/>
    <w:basedOn w:val="DefaultParagraphFont"/>
    <w:uiPriority w:val="20"/>
    <w:qFormat/>
    <w:rsid w:val="005C0530"/>
    <w:rPr>
      <w:i/>
      <w:iCs/>
    </w:rPr>
  </w:style>
  <w:style w:type="character" w:customStyle="1" w:styleId="Heading2Char">
    <w:name w:val="Heading 2 Char"/>
    <w:basedOn w:val="DefaultParagraphFont"/>
    <w:link w:val="Heading2"/>
    <w:uiPriority w:val="9"/>
    <w:rsid w:val="00420758"/>
    <w:rPr>
      <w:rFonts w:ascii="Times New Roman" w:hAnsi="Times New Roman" w:cs="Times New Roman"/>
      <w:b/>
      <w:sz w:val="28"/>
      <w:szCs w:val="24"/>
    </w:rPr>
  </w:style>
  <w:style w:type="paragraph" w:styleId="BalloonText">
    <w:name w:val="Balloon Text"/>
    <w:basedOn w:val="Normal"/>
    <w:link w:val="BalloonTextChar"/>
    <w:uiPriority w:val="99"/>
    <w:semiHidden/>
    <w:unhideWhenUsed/>
    <w:rsid w:val="000C67D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67DA"/>
    <w:rPr>
      <w:rFonts w:ascii="Segoe UI" w:hAnsi="Segoe UI" w:cs="Segoe UI"/>
      <w:sz w:val="18"/>
      <w:szCs w:val="18"/>
    </w:rPr>
  </w:style>
  <w:style w:type="character" w:customStyle="1" w:styleId="glossarylink">
    <w:name w:val="glossarylink"/>
    <w:basedOn w:val="DefaultParagraphFont"/>
    <w:rsid w:val="00167E37"/>
  </w:style>
  <w:style w:type="character" w:styleId="CommentReference">
    <w:name w:val="annotation reference"/>
    <w:basedOn w:val="DefaultParagraphFont"/>
    <w:uiPriority w:val="99"/>
    <w:semiHidden/>
    <w:unhideWhenUsed/>
    <w:rsid w:val="001B035C"/>
    <w:rPr>
      <w:sz w:val="16"/>
      <w:szCs w:val="16"/>
    </w:rPr>
  </w:style>
  <w:style w:type="paragraph" w:styleId="CommentText">
    <w:name w:val="annotation text"/>
    <w:basedOn w:val="Normal"/>
    <w:link w:val="CommentTextChar"/>
    <w:uiPriority w:val="99"/>
    <w:semiHidden/>
    <w:unhideWhenUsed/>
    <w:rsid w:val="001B035C"/>
    <w:rPr>
      <w:sz w:val="20"/>
      <w:szCs w:val="20"/>
    </w:rPr>
  </w:style>
  <w:style w:type="character" w:customStyle="1" w:styleId="CommentTextChar">
    <w:name w:val="Comment Text Char"/>
    <w:basedOn w:val="DefaultParagraphFont"/>
    <w:link w:val="CommentText"/>
    <w:uiPriority w:val="99"/>
    <w:semiHidden/>
    <w:rsid w:val="001B035C"/>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B035C"/>
    <w:rPr>
      <w:b/>
      <w:bCs/>
    </w:rPr>
  </w:style>
  <w:style w:type="character" w:customStyle="1" w:styleId="CommentSubjectChar">
    <w:name w:val="Comment Subject Char"/>
    <w:basedOn w:val="CommentTextChar"/>
    <w:link w:val="CommentSubject"/>
    <w:uiPriority w:val="99"/>
    <w:semiHidden/>
    <w:rsid w:val="001B035C"/>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6932">
      <w:bodyDiv w:val="1"/>
      <w:marLeft w:val="0"/>
      <w:marRight w:val="0"/>
      <w:marTop w:val="0"/>
      <w:marBottom w:val="0"/>
      <w:divBdr>
        <w:top w:val="none" w:sz="0" w:space="0" w:color="auto"/>
        <w:left w:val="none" w:sz="0" w:space="0" w:color="auto"/>
        <w:bottom w:val="none" w:sz="0" w:space="0" w:color="auto"/>
        <w:right w:val="none" w:sz="0" w:space="0" w:color="auto"/>
      </w:divBdr>
    </w:div>
    <w:div w:id="27728577">
      <w:bodyDiv w:val="1"/>
      <w:marLeft w:val="0"/>
      <w:marRight w:val="0"/>
      <w:marTop w:val="0"/>
      <w:marBottom w:val="0"/>
      <w:divBdr>
        <w:top w:val="none" w:sz="0" w:space="0" w:color="auto"/>
        <w:left w:val="none" w:sz="0" w:space="0" w:color="auto"/>
        <w:bottom w:val="none" w:sz="0" w:space="0" w:color="auto"/>
        <w:right w:val="none" w:sz="0" w:space="0" w:color="auto"/>
      </w:divBdr>
    </w:div>
    <w:div w:id="41178879">
      <w:bodyDiv w:val="1"/>
      <w:marLeft w:val="0"/>
      <w:marRight w:val="0"/>
      <w:marTop w:val="0"/>
      <w:marBottom w:val="0"/>
      <w:divBdr>
        <w:top w:val="none" w:sz="0" w:space="0" w:color="auto"/>
        <w:left w:val="none" w:sz="0" w:space="0" w:color="auto"/>
        <w:bottom w:val="none" w:sz="0" w:space="0" w:color="auto"/>
        <w:right w:val="none" w:sz="0" w:space="0" w:color="auto"/>
      </w:divBdr>
    </w:div>
    <w:div w:id="52654572">
      <w:bodyDiv w:val="1"/>
      <w:marLeft w:val="0"/>
      <w:marRight w:val="0"/>
      <w:marTop w:val="0"/>
      <w:marBottom w:val="0"/>
      <w:divBdr>
        <w:top w:val="none" w:sz="0" w:space="0" w:color="auto"/>
        <w:left w:val="none" w:sz="0" w:space="0" w:color="auto"/>
        <w:bottom w:val="none" w:sz="0" w:space="0" w:color="auto"/>
        <w:right w:val="none" w:sz="0" w:space="0" w:color="auto"/>
      </w:divBdr>
    </w:div>
    <w:div w:id="56054154">
      <w:bodyDiv w:val="1"/>
      <w:marLeft w:val="0"/>
      <w:marRight w:val="0"/>
      <w:marTop w:val="0"/>
      <w:marBottom w:val="0"/>
      <w:divBdr>
        <w:top w:val="none" w:sz="0" w:space="0" w:color="auto"/>
        <w:left w:val="none" w:sz="0" w:space="0" w:color="auto"/>
        <w:bottom w:val="none" w:sz="0" w:space="0" w:color="auto"/>
        <w:right w:val="none" w:sz="0" w:space="0" w:color="auto"/>
      </w:divBdr>
    </w:div>
    <w:div w:id="77214773">
      <w:bodyDiv w:val="1"/>
      <w:marLeft w:val="0"/>
      <w:marRight w:val="0"/>
      <w:marTop w:val="0"/>
      <w:marBottom w:val="0"/>
      <w:divBdr>
        <w:top w:val="none" w:sz="0" w:space="0" w:color="auto"/>
        <w:left w:val="none" w:sz="0" w:space="0" w:color="auto"/>
        <w:bottom w:val="none" w:sz="0" w:space="0" w:color="auto"/>
        <w:right w:val="none" w:sz="0" w:space="0" w:color="auto"/>
      </w:divBdr>
    </w:div>
    <w:div w:id="185486619">
      <w:bodyDiv w:val="1"/>
      <w:marLeft w:val="0"/>
      <w:marRight w:val="0"/>
      <w:marTop w:val="0"/>
      <w:marBottom w:val="0"/>
      <w:divBdr>
        <w:top w:val="none" w:sz="0" w:space="0" w:color="auto"/>
        <w:left w:val="none" w:sz="0" w:space="0" w:color="auto"/>
        <w:bottom w:val="none" w:sz="0" w:space="0" w:color="auto"/>
        <w:right w:val="none" w:sz="0" w:space="0" w:color="auto"/>
      </w:divBdr>
    </w:div>
    <w:div w:id="202719437">
      <w:bodyDiv w:val="1"/>
      <w:marLeft w:val="0"/>
      <w:marRight w:val="0"/>
      <w:marTop w:val="0"/>
      <w:marBottom w:val="0"/>
      <w:divBdr>
        <w:top w:val="none" w:sz="0" w:space="0" w:color="auto"/>
        <w:left w:val="none" w:sz="0" w:space="0" w:color="auto"/>
        <w:bottom w:val="none" w:sz="0" w:space="0" w:color="auto"/>
        <w:right w:val="none" w:sz="0" w:space="0" w:color="auto"/>
      </w:divBdr>
    </w:div>
    <w:div w:id="214708948">
      <w:bodyDiv w:val="1"/>
      <w:marLeft w:val="0"/>
      <w:marRight w:val="0"/>
      <w:marTop w:val="0"/>
      <w:marBottom w:val="0"/>
      <w:divBdr>
        <w:top w:val="none" w:sz="0" w:space="0" w:color="auto"/>
        <w:left w:val="none" w:sz="0" w:space="0" w:color="auto"/>
        <w:bottom w:val="none" w:sz="0" w:space="0" w:color="auto"/>
        <w:right w:val="none" w:sz="0" w:space="0" w:color="auto"/>
      </w:divBdr>
    </w:div>
    <w:div w:id="271208546">
      <w:bodyDiv w:val="1"/>
      <w:marLeft w:val="0"/>
      <w:marRight w:val="0"/>
      <w:marTop w:val="0"/>
      <w:marBottom w:val="0"/>
      <w:divBdr>
        <w:top w:val="none" w:sz="0" w:space="0" w:color="auto"/>
        <w:left w:val="none" w:sz="0" w:space="0" w:color="auto"/>
        <w:bottom w:val="none" w:sz="0" w:space="0" w:color="auto"/>
        <w:right w:val="none" w:sz="0" w:space="0" w:color="auto"/>
      </w:divBdr>
    </w:div>
    <w:div w:id="335545854">
      <w:bodyDiv w:val="1"/>
      <w:marLeft w:val="0"/>
      <w:marRight w:val="0"/>
      <w:marTop w:val="0"/>
      <w:marBottom w:val="0"/>
      <w:divBdr>
        <w:top w:val="none" w:sz="0" w:space="0" w:color="auto"/>
        <w:left w:val="none" w:sz="0" w:space="0" w:color="auto"/>
        <w:bottom w:val="none" w:sz="0" w:space="0" w:color="auto"/>
        <w:right w:val="none" w:sz="0" w:space="0" w:color="auto"/>
      </w:divBdr>
    </w:div>
    <w:div w:id="429391917">
      <w:bodyDiv w:val="1"/>
      <w:marLeft w:val="0"/>
      <w:marRight w:val="0"/>
      <w:marTop w:val="0"/>
      <w:marBottom w:val="0"/>
      <w:divBdr>
        <w:top w:val="none" w:sz="0" w:space="0" w:color="auto"/>
        <w:left w:val="none" w:sz="0" w:space="0" w:color="auto"/>
        <w:bottom w:val="none" w:sz="0" w:space="0" w:color="auto"/>
        <w:right w:val="none" w:sz="0" w:space="0" w:color="auto"/>
      </w:divBdr>
    </w:div>
    <w:div w:id="482040482">
      <w:bodyDiv w:val="1"/>
      <w:marLeft w:val="0"/>
      <w:marRight w:val="0"/>
      <w:marTop w:val="0"/>
      <w:marBottom w:val="0"/>
      <w:divBdr>
        <w:top w:val="none" w:sz="0" w:space="0" w:color="auto"/>
        <w:left w:val="none" w:sz="0" w:space="0" w:color="auto"/>
        <w:bottom w:val="none" w:sz="0" w:space="0" w:color="auto"/>
        <w:right w:val="none" w:sz="0" w:space="0" w:color="auto"/>
      </w:divBdr>
    </w:div>
    <w:div w:id="488978627">
      <w:bodyDiv w:val="1"/>
      <w:marLeft w:val="0"/>
      <w:marRight w:val="0"/>
      <w:marTop w:val="0"/>
      <w:marBottom w:val="0"/>
      <w:divBdr>
        <w:top w:val="none" w:sz="0" w:space="0" w:color="auto"/>
        <w:left w:val="none" w:sz="0" w:space="0" w:color="auto"/>
        <w:bottom w:val="none" w:sz="0" w:space="0" w:color="auto"/>
        <w:right w:val="none" w:sz="0" w:space="0" w:color="auto"/>
      </w:divBdr>
      <w:divsChild>
        <w:div w:id="1166171263">
          <w:marLeft w:val="547"/>
          <w:marRight w:val="0"/>
          <w:marTop w:val="115"/>
          <w:marBottom w:val="0"/>
          <w:divBdr>
            <w:top w:val="none" w:sz="0" w:space="0" w:color="auto"/>
            <w:left w:val="none" w:sz="0" w:space="0" w:color="auto"/>
            <w:bottom w:val="none" w:sz="0" w:space="0" w:color="auto"/>
            <w:right w:val="none" w:sz="0" w:space="0" w:color="auto"/>
          </w:divBdr>
        </w:div>
        <w:div w:id="2104300888">
          <w:marLeft w:val="547"/>
          <w:marRight w:val="0"/>
          <w:marTop w:val="115"/>
          <w:marBottom w:val="0"/>
          <w:divBdr>
            <w:top w:val="none" w:sz="0" w:space="0" w:color="auto"/>
            <w:left w:val="none" w:sz="0" w:space="0" w:color="auto"/>
            <w:bottom w:val="none" w:sz="0" w:space="0" w:color="auto"/>
            <w:right w:val="none" w:sz="0" w:space="0" w:color="auto"/>
          </w:divBdr>
        </w:div>
        <w:div w:id="410585349">
          <w:marLeft w:val="547"/>
          <w:marRight w:val="0"/>
          <w:marTop w:val="115"/>
          <w:marBottom w:val="0"/>
          <w:divBdr>
            <w:top w:val="none" w:sz="0" w:space="0" w:color="auto"/>
            <w:left w:val="none" w:sz="0" w:space="0" w:color="auto"/>
            <w:bottom w:val="none" w:sz="0" w:space="0" w:color="auto"/>
            <w:right w:val="none" w:sz="0" w:space="0" w:color="auto"/>
          </w:divBdr>
        </w:div>
        <w:div w:id="1528635953">
          <w:marLeft w:val="547"/>
          <w:marRight w:val="0"/>
          <w:marTop w:val="115"/>
          <w:marBottom w:val="0"/>
          <w:divBdr>
            <w:top w:val="none" w:sz="0" w:space="0" w:color="auto"/>
            <w:left w:val="none" w:sz="0" w:space="0" w:color="auto"/>
            <w:bottom w:val="none" w:sz="0" w:space="0" w:color="auto"/>
            <w:right w:val="none" w:sz="0" w:space="0" w:color="auto"/>
          </w:divBdr>
        </w:div>
        <w:div w:id="1747990989">
          <w:marLeft w:val="547"/>
          <w:marRight w:val="0"/>
          <w:marTop w:val="115"/>
          <w:marBottom w:val="0"/>
          <w:divBdr>
            <w:top w:val="none" w:sz="0" w:space="0" w:color="auto"/>
            <w:left w:val="none" w:sz="0" w:space="0" w:color="auto"/>
            <w:bottom w:val="none" w:sz="0" w:space="0" w:color="auto"/>
            <w:right w:val="none" w:sz="0" w:space="0" w:color="auto"/>
          </w:divBdr>
        </w:div>
        <w:div w:id="1217741644">
          <w:marLeft w:val="547"/>
          <w:marRight w:val="0"/>
          <w:marTop w:val="115"/>
          <w:marBottom w:val="0"/>
          <w:divBdr>
            <w:top w:val="none" w:sz="0" w:space="0" w:color="auto"/>
            <w:left w:val="none" w:sz="0" w:space="0" w:color="auto"/>
            <w:bottom w:val="none" w:sz="0" w:space="0" w:color="auto"/>
            <w:right w:val="none" w:sz="0" w:space="0" w:color="auto"/>
          </w:divBdr>
        </w:div>
        <w:div w:id="1140997565">
          <w:marLeft w:val="547"/>
          <w:marRight w:val="0"/>
          <w:marTop w:val="115"/>
          <w:marBottom w:val="0"/>
          <w:divBdr>
            <w:top w:val="none" w:sz="0" w:space="0" w:color="auto"/>
            <w:left w:val="none" w:sz="0" w:space="0" w:color="auto"/>
            <w:bottom w:val="none" w:sz="0" w:space="0" w:color="auto"/>
            <w:right w:val="none" w:sz="0" w:space="0" w:color="auto"/>
          </w:divBdr>
        </w:div>
        <w:div w:id="530345228">
          <w:marLeft w:val="547"/>
          <w:marRight w:val="0"/>
          <w:marTop w:val="115"/>
          <w:marBottom w:val="0"/>
          <w:divBdr>
            <w:top w:val="none" w:sz="0" w:space="0" w:color="auto"/>
            <w:left w:val="none" w:sz="0" w:space="0" w:color="auto"/>
            <w:bottom w:val="none" w:sz="0" w:space="0" w:color="auto"/>
            <w:right w:val="none" w:sz="0" w:space="0" w:color="auto"/>
          </w:divBdr>
        </w:div>
      </w:divsChild>
    </w:div>
    <w:div w:id="499930119">
      <w:bodyDiv w:val="1"/>
      <w:marLeft w:val="0"/>
      <w:marRight w:val="0"/>
      <w:marTop w:val="0"/>
      <w:marBottom w:val="0"/>
      <w:divBdr>
        <w:top w:val="none" w:sz="0" w:space="0" w:color="auto"/>
        <w:left w:val="none" w:sz="0" w:space="0" w:color="auto"/>
        <w:bottom w:val="none" w:sz="0" w:space="0" w:color="auto"/>
        <w:right w:val="none" w:sz="0" w:space="0" w:color="auto"/>
      </w:divBdr>
    </w:div>
    <w:div w:id="513350183">
      <w:bodyDiv w:val="1"/>
      <w:marLeft w:val="0"/>
      <w:marRight w:val="0"/>
      <w:marTop w:val="0"/>
      <w:marBottom w:val="0"/>
      <w:divBdr>
        <w:top w:val="none" w:sz="0" w:space="0" w:color="auto"/>
        <w:left w:val="none" w:sz="0" w:space="0" w:color="auto"/>
        <w:bottom w:val="none" w:sz="0" w:space="0" w:color="auto"/>
        <w:right w:val="none" w:sz="0" w:space="0" w:color="auto"/>
      </w:divBdr>
    </w:div>
    <w:div w:id="517475449">
      <w:bodyDiv w:val="1"/>
      <w:marLeft w:val="0"/>
      <w:marRight w:val="0"/>
      <w:marTop w:val="0"/>
      <w:marBottom w:val="0"/>
      <w:divBdr>
        <w:top w:val="none" w:sz="0" w:space="0" w:color="auto"/>
        <w:left w:val="none" w:sz="0" w:space="0" w:color="auto"/>
        <w:bottom w:val="none" w:sz="0" w:space="0" w:color="auto"/>
        <w:right w:val="none" w:sz="0" w:space="0" w:color="auto"/>
      </w:divBdr>
    </w:div>
    <w:div w:id="527064254">
      <w:bodyDiv w:val="1"/>
      <w:marLeft w:val="0"/>
      <w:marRight w:val="0"/>
      <w:marTop w:val="0"/>
      <w:marBottom w:val="0"/>
      <w:divBdr>
        <w:top w:val="none" w:sz="0" w:space="0" w:color="auto"/>
        <w:left w:val="none" w:sz="0" w:space="0" w:color="auto"/>
        <w:bottom w:val="none" w:sz="0" w:space="0" w:color="auto"/>
        <w:right w:val="none" w:sz="0" w:space="0" w:color="auto"/>
      </w:divBdr>
    </w:div>
    <w:div w:id="548228927">
      <w:bodyDiv w:val="1"/>
      <w:marLeft w:val="0"/>
      <w:marRight w:val="0"/>
      <w:marTop w:val="0"/>
      <w:marBottom w:val="0"/>
      <w:divBdr>
        <w:top w:val="none" w:sz="0" w:space="0" w:color="auto"/>
        <w:left w:val="none" w:sz="0" w:space="0" w:color="auto"/>
        <w:bottom w:val="none" w:sz="0" w:space="0" w:color="auto"/>
        <w:right w:val="none" w:sz="0" w:space="0" w:color="auto"/>
      </w:divBdr>
    </w:div>
    <w:div w:id="569078081">
      <w:bodyDiv w:val="1"/>
      <w:marLeft w:val="0"/>
      <w:marRight w:val="0"/>
      <w:marTop w:val="0"/>
      <w:marBottom w:val="0"/>
      <w:divBdr>
        <w:top w:val="none" w:sz="0" w:space="0" w:color="auto"/>
        <w:left w:val="none" w:sz="0" w:space="0" w:color="auto"/>
        <w:bottom w:val="none" w:sz="0" w:space="0" w:color="auto"/>
        <w:right w:val="none" w:sz="0" w:space="0" w:color="auto"/>
      </w:divBdr>
    </w:div>
    <w:div w:id="616061840">
      <w:bodyDiv w:val="1"/>
      <w:marLeft w:val="0"/>
      <w:marRight w:val="0"/>
      <w:marTop w:val="0"/>
      <w:marBottom w:val="0"/>
      <w:divBdr>
        <w:top w:val="none" w:sz="0" w:space="0" w:color="auto"/>
        <w:left w:val="none" w:sz="0" w:space="0" w:color="auto"/>
        <w:bottom w:val="none" w:sz="0" w:space="0" w:color="auto"/>
        <w:right w:val="none" w:sz="0" w:space="0" w:color="auto"/>
      </w:divBdr>
    </w:div>
    <w:div w:id="692850467">
      <w:bodyDiv w:val="1"/>
      <w:marLeft w:val="0"/>
      <w:marRight w:val="0"/>
      <w:marTop w:val="0"/>
      <w:marBottom w:val="0"/>
      <w:divBdr>
        <w:top w:val="none" w:sz="0" w:space="0" w:color="auto"/>
        <w:left w:val="none" w:sz="0" w:space="0" w:color="auto"/>
        <w:bottom w:val="none" w:sz="0" w:space="0" w:color="auto"/>
        <w:right w:val="none" w:sz="0" w:space="0" w:color="auto"/>
      </w:divBdr>
    </w:div>
    <w:div w:id="717823168">
      <w:bodyDiv w:val="1"/>
      <w:marLeft w:val="0"/>
      <w:marRight w:val="0"/>
      <w:marTop w:val="0"/>
      <w:marBottom w:val="0"/>
      <w:divBdr>
        <w:top w:val="none" w:sz="0" w:space="0" w:color="auto"/>
        <w:left w:val="none" w:sz="0" w:space="0" w:color="auto"/>
        <w:bottom w:val="none" w:sz="0" w:space="0" w:color="auto"/>
        <w:right w:val="none" w:sz="0" w:space="0" w:color="auto"/>
      </w:divBdr>
    </w:div>
    <w:div w:id="729884420">
      <w:bodyDiv w:val="1"/>
      <w:marLeft w:val="0"/>
      <w:marRight w:val="0"/>
      <w:marTop w:val="0"/>
      <w:marBottom w:val="0"/>
      <w:divBdr>
        <w:top w:val="none" w:sz="0" w:space="0" w:color="auto"/>
        <w:left w:val="none" w:sz="0" w:space="0" w:color="auto"/>
        <w:bottom w:val="none" w:sz="0" w:space="0" w:color="auto"/>
        <w:right w:val="none" w:sz="0" w:space="0" w:color="auto"/>
      </w:divBdr>
    </w:div>
    <w:div w:id="739258176">
      <w:bodyDiv w:val="1"/>
      <w:marLeft w:val="0"/>
      <w:marRight w:val="0"/>
      <w:marTop w:val="0"/>
      <w:marBottom w:val="0"/>
      <w:divBdr>
        <w:top w:val="none" w:sz="0" w:space="0" w:color="auto"/>
        <w:left w:val="none" w:sz="0" w:space="0" w:color="auto"/>
        <w:bottom w:val="none" w:sz="0" w:space="0" w:color="auto"/>
        <w:right w:val="none" w:sz="0" w:space="0" w:color="auto"/>
      </w:divBdr>
    </w:div>
    <w:div w:id="811678010">
      <w:bodyDiv w:val="1"/>
      <w:marLeft w:val="0"/>
      <w:marRight w:val="0"/>
      <w:marTop w:val="0"/>
      <w:marBottom w:val="0"/>
      <w:divBdr>
        <w:top w:val="none" w:sz="0" w:space="0" w:color="auto"/>
        <w:left w:val="none" w:sz="0" w:space="0" w:color="auto"/>
        <w:bottom w:val="none" w:sz="0" w:space="0" w:color="auto"/>
        <w:right w:val="none" w:sz="0" w:space="0" w:color="auto"/>
      </w:divBdr>
    </w:div>
    <w:div w:id="819158579">
      <w:bodyDiv w:val="1"/>
      <w:marLeft w:val="0"/>
      <w:marRight w:val="0"/>
      <w:marTop w:val="0"/>
      <w:marBottom w:val="0"/>
      <w:divBdr>
        <w:top w:val="none" w:sz="0" w:space="0" w:color="auto"/>
        <w:left w:val="none" w:sz="0" w:space="0" w:color="auto"/>
        <w:bottom w:val="none" w:sz="0" w:space="0" w:color="auto"/>
        <w:right w:val="none" w:sz="0" w:space="0" w:color="auto"/>
      </w:divBdr>
    </w:div>
    <w:div w:id="843975487">
      <w:bodyDiv w:val="1"/>
      <w:marLeft w:val="0"/>
      <w:marRight w:val="0"/>
      <w:marTop w:val="0"/>
      <w:marBottom w:val="0"/>
      <w:divBdr>
        <w:top w:val="none" w:sz="0" w:space="0" w:color="auto"/>
        <w:left w:val="none" w:sz="0" w:space="0" w:color="auto"/>
        <w:bottom w:val="none" w:sz="0" w:space="0" w:color="auto"/>
        <w:right w:val="none" w:sz="0" w:space="0" w:color="auto"/>
      </w:divBdr>
    </w:div>
    <w:div w:id="923730180">
      <w:bodyDiv w:val="1"/>
      <w:marLeft w:val="0"/>
      <w:marRight w:val="0"/>
      <w:marTop w:val="0"/>
      <w:marBottom w:val="0"/>
      <w:divBdr>
        <w:top w:val="none" w:sz="0" w:space="0" w:color="auto"/>
        <w:left w:val="none" w:sz="0" w:space="0" w:color="auto"/>
        <w:bottom w:val="none" w:sz="0" w:space="0" w:color="auto"/>
        <w:right w:val="none" w:sz="0" w:space="0" w:color="auto"/>
      </w:divBdr>
    </w:div>
    <w:div w:id="928781930">
      <w:bodyDiv w:val="1"/>
      <w:marLeft w:val="0"/>
      <w:marRight w:val="0"/>
      <w:marTop w:val="0"/>
      <w:marBottom w:val="0"/>
      <w:divBdr>
        <w:top w:val="none" w:sz="0" w:space="0" w:color="auto"/>
        <w:left w:val="none" w:sz="0" w:space="0" w:color="auto"/>
        <w:bottom w:val="none" w:sz="0" w:space="0" w:color="auto"/>
        <w:right w:val="none" w:sz="0" w:space="0" w:color="auto"/>
      </w:divBdr>
    </w:div>
    <w:div w:id="949362853">
      <w:bodyDiv w:val="1"/>
      <w:marLeft w:val="0"/>
      <w:marRight w:val="0"/>
      <w:marTop w:val="0"/>
      <w:marBottom w:val="0"/>
      <w:divBdr>
        <w:top w:val="none" w:sz="0" w:space="0" w:color="auto"/>
        <w:left w:val="none" w:sz="0" w:space="0" w:color="auto"/>
        <w:bottom w:val="none" w:sz="0" w:space="0" w:color="auto"/>
        <w:right w:val="none" w:sz="0" w:space="0" w:color="auto"/>
      </w:divBdr>
    </w:div>
    <w:div w:id="950865249">
      <w:bodyDiv w:val="1"/>
      <w:marLeft w:val="0"/>
      <w:marRight w:val="0"/>
      <w:marTop w:val="0"/>
      <w:marBottom w:val="0"/>
      <w:divBdr>
        <w:top w:val="none" w:sz="0" w:space="0" w:color="auto"/>
        <w:left w:val="none" w:sz="0" w:space="0" w:color="auto"/>
        <w:bottom w:val="none" w:sz="0" w:space="0" w:color="auto"/>
        <w:right w:val="none" w:sz="0" w:space="0" w:color="auto"/>
      </w:divBdr>
    </w:div>
    <w:div w:id="952637858">
      <w:bodyDiv w:val="1"/>
      <w:marLeft w:val="0"/>
      <w:marRight w:val="0"/>
      <w:marTop w:val="0"/>
      <w:marBottom w:val="0"/>
      <w:divBdr>
        <w:top w:val="none" w:sz="0" w:space="0" w:color="auto"/>
        <w:left w:val="none" w:sz="0" w:space="0" w:color="auto"/>
        <w:bottom w:val="none" w:sz="0" w:space="0" w:color="auto"/>
        <w:right w:val="none" w:sz="0" w:space="0" w:color="auto"/>
      </w:divBdr>
    </w:div>
    <w:div w:id="977222277">
      <w:bodyDiv w:val="1"/>
      <w:marLeft w:val="0"/>
      <w:marRight w:val="0"/>
      <w:marTop w:val="0"/>
      <w:marBottom w:val="0"/>
      <w:divBdr>
        <w:top w:val="none" w:sz="0" w:space="0" w:color="auto"/>
        <w:left w:val="none" w:sz="0" w:space="0" w:color="auto"/>
        <w:bottom w:val="none" w:sz="0" w:space="0" w:color="auto"/>
        <w:right w:val="none" w:sz="0" w:space="0" w:color="auto"/>
      </w:divBdr>
    </w:div>
    <w:div w:id="1018046938">
      <w:bodyDiv w:val="1"/>
      <w:marLeft w:val="0"/>
      <w:marRight w:val="0"/>
      <w:marTop w:val="0"/>
      <w:marBottom w:val="0"/>
      <w:divBdr>
        <w:top w:val="none" w:sz="0" w:space="0" w:color="auto"/>
        <w:left w:val="none" w:sz="0" w:space="0" w:color="auto"/>
        <w:bottom w:val="none" w:sz="0" w:space="0" w:color="auto"/>
        <w:right w:val="none" w:sz="0" w:space="0" w:color="auto"/>
      </w:divBdr>
    </w:div>
    <w:div w:id="1063453933">
      <w:bodyDiv w:val="1"/>
      <w:marLeft w:val="0"/>
      <w:marRight w:val="0"/>
      <w:marTop w:val="0"/>
      <w:marBottom w:val="0"/>
      <w:divBdr>
        <w:top w:val="none" w:sz="0" w:space="0" w:color="auto"/>
        <w:left w:val="none" w:sz="0" w:space="0" w:color="auto"/>
        <w:bottom w:val="none" w:sz="0" w:space="0" w:color="auto"/>
        <w:right w:val="none" w:sz="0" w:space="0" w:color="auto"/>
      </w:divBdr>
    </w:div>
    <w:div w:id="1078870729">
      <w:bodyDiv w:val="1"/>
      <w:marLeft w:val="0"/>
      <w:marRight w:val="0"/>
      <w:marTop w:val="0"/>
      <w:marBottom w:val="0"/>
      <w:divBdr>
        <w:top w:val="none" w:sz="0" w:space="0" w:color="auto"/>
        <w:left w:val="none" w:sz="0" w:space="0" w:color="auto"/>
        <w:bottom w:val="none" w:sz="0" w:space="0" w:color="auto"/>
        <w:right w:val="none" w:sz="0" w:space="0" w:color="auto"/>
      </w:divBdr>
    </w:div>
    <w:div w:id="1079713475">
      <w:bodyDiv w:val="1"/>
      <w:marLeft w:val="0"/>
      <w:marRight w:val="0"/>
      <w:marTop w:val="0"/>
      <w:marBottom w:val="0"/>
      <w:divBdr>
        <w:top w:val="none" w:sz="0" w:space="0" w:color="auto"/>
        <w:left w:val="none" w:sz="0" w:space="0" w:color="auto"/>
        <w:bottom w:val="none" w:sz="0" w:space="0" w:color="auto"/>
        <w:right w:val="none" w:sz="0" w:space="0" w:color="auto"/>
      </w:divBdr>
    </w:div>
    <w:div w:id="1141507757">
      <w:bodyDiv w:val="1"/>
      <w:marLeft w:val="0"/>
      <w:marRight w:val="0"/>
      <w:marTop w:val="0"/>
      <w:marBottom w:val="0"/>
      <w:divBdr>
        <w:top w:val="none" w:sz="0" w:space="0" w:color="auto"/>
        <w:left w:val="none" w:sz="0" w:space="0" w:color="auto"/>
        <w:bottom w:val="none" w:sz="0" w:space="0" w:color="auto"/>
        <w:right w:val="none" w:sz="0" w:space="0" w:color="auto"/>
      </w:divBdr>
    </w:div>
    <w:div w:id="1143694937">
      <w:bodyDiv w:val="1"/>
      <w:marLeft w:val="0"/>
      <w:marRight w:val="0"/>
      <w:marTop w:val="0"/>
      <w:marBottom w:val="0"/>
      <w:divBdr>
        <w:top w:val="none" w:sz="0" w:space="0" w:color="auto"/>
        <w:left w:val="none" w:sz="0" w:space="0" w:color="auto"/>
        <w:bottom w:val="none" w:sz="0" w:space="0" w:color="auto"/>
        <w:right w:val="none" w:sz="0" w:space="0" w:color="auto"/>
      </w:divBdr>
    </w:div>
    <w:div w:id="1174764914">
      <w:bodyDiv w:val="1"/>
      <w:marLeft w:val="0"/>
      <w:marRight w:val="0"/>
      <w:marTop w:val="0"/>
      <w:marBottom w:val="0"/>
      <w:divBdr>
        <w:top w:val="none" w:sz="0" w:space="0" w:color="auto"/>
        <w:left w:val="none" w:sz="0" w:space="0" w:color="auto"/>
        <w:bottom w:val="none" w:sz="0" w:space="0" w:color="auto"/>
        <w:right w:val="none" w:sz="0" w:space="0" w:color="auto"/>
      </w:divBdr>
    </w:div>
    <w:div w:id="1185441757">
      <w:bodyDiv w:val="1"/>
      <w:marLeft w:val="0"/>
      <w:marRight w:val="0"/>
      <w:marTop w:val="0"/>
      <w:marBottom w:val="0"/>
      <w:divBdr>
        <w:top w:val="none" w:sz="0" w:space="0" w:color="auto"/>
        <w:left w:val="none" w:sz="0" w:space="0" w:color="auto"/>
        <w:bottom w:val="none" w:sz="0" w:space="0" w:color="auto"/>
        <w:right w:val="none" w:sz="0" w:space="0" w:color="auto"/>
      </w:divBdr>
    </w:div>
    <w:div w:id="1218934414">
      <w:bodyDiv w:val="1"/>
      <w:marLeft w:val="0"/>
      <w:marRight w:val="0"/>
      <w:marTop w:val="0"/>
      <w:marBottom w:val="0"/>
      <w:divBdr>
        <w:top w:val="none" w:sz="0" w:space="0" w:color="auto"/>
        <w:left w:val="none" w:sz="0" w:space="0" w:color="auto"/>
        <w:bottom w:val="none" w:sz="0" w:space="0" w:color="auto"/>
        <w:right w:val="none" w:sz="0" w:space="0" w:color="auto"/>
      </w:divBdr>
    </w:div>
    <w:div w:id="1248222898">
      <w:bodyDiv w:val="1"/>
      <w:marLeft w:val="0"/>
      <w:marRight w:val="0"/>
      <w:marTop w:val="0"/>
      <w:marBottom w:val="0"/>
      <w:divBdr>
        <w:top w:val="none" w:sz="0" w:space="0" w:color="auto"/>
        <w:left w:val="none" w:sz="0" w:space="0" w:color="auto"/>
        <w:bottom w:val="none" w:sz="0" w:space="0" w:color="auto"/>
        <w:right w:val="none" w:sz="0" w:space="0" w:color="auto"/>
      </w:divBdr>
    </w:div>
    <w:div w:id="1274751339">
      <w:bodyDiv w:val="1"/>
      <w:marLeft w:val="0"/>
      <w:marRight w:val="0"/>
      <w:marTop w:val="0"/>
      <w:marBottom w:val="0"/>
      <w:divBdr>
        <w:top w:val="none" w:sz="0" w:space="0" w:color="auto"/>
        <w:left w:val="none" w:sz="0" w:space="0" w:color="auto"/>
        <w:bottom w:val="none" w:sz="0" w:space="0" w:color="auto"/>
        <w:right w:val="none" w:sz="0" w:space="0" w:color="auto"/>
      </w:divBdr>
    </w:div>
    <w:div w:id="1277446638">
      <w:bodyDiv w:val="1"/>
      <w:marLeft w:val="0"/>
      <w:marRight w:val="0"/>
      <w:marTop w:val="0"/>
      <w:marBottom w:val="0"/>
      <w:divBdr>
        <w:top w:val="none" w:sz="0" w:space="0" w:color="auto"/>
        <w:left w:val="none" w:sz="0" w:space="0" w:color="auto"/>
        <w:bottom w:val="none" w:sz="0" w:space="0" w:color="auto"/>
        <w:right w:val="none" w:sz="0" w:space="0" w:color="auto"/>
      </w:divBdr>
    </w:div>
    <w:div w:id="1376660004">
      <w:bodyDiv w:val="1"/>
      <w:marLeft w:val="0"/>
      <w:marRight w:val="0"/>
      <w:marTop w:val="0"/>
      <w:marBottom w:val="0"/>
      <w:divBdr>
        <w:top w:val="none" w:sz="0" w:space="0" w:color="auto"/>
        <w:left w:val="none" w:sz="0" w:space="0" w:color="auto"/>
        <w:bottom w:val="none" w:sz="0" w:space="0" w:color="auto"/>
        <w:right w:val="none" w:sz="0" w:space="0" w:color="auto"/>
      </w:divBdr>
    </w:div>
    <w:div w:id="1445032361">
      <w:bodyDiv w:val="1"/>
      <w:marLeft w:val="0"/>
      <w:marRight w:val="0"/>
      <w:marTop w:val="0"/>
      <w:marBottom w:val="0"/>
      <w:divBdr>
        <w:top w:val="none" w:sz="0" w:space="0" w:color="auto"/>
        <w:left w:val="none" w:sz="0" w:space="0" w:color="auto"/>
        <w:bottom w:val="none" w:sz="0" w:space="0" w:color="auto"/>
        <w:right w:val="none" w:sz="0" w:space="0" w:color="auto"/>
      </w:divBdr>
    </w:div>
    <w:div w:id="1463306598">
      <w:bodyDiv w:val="1"/>
      <w:marLeft w:val="0"/>
      <w:marRight w:val="0"/>
      <w:marTop w:val="0"/>
      <w:marBottom w:val="0"/>
      <w:divBdr>
        <w:top w:val="none" w:sz="0" w:space="0" w:color="auto"/>
        <w:left w:val="none" w:sz="0" w:space="0" w:color="auto"/>
        <w:bottom w:val="none" w:sz="0" w:space="0" w:color="auto"/>
        <w:right w:val="none" w:sz="0" w:space="0" w:color="auto"/>
      </w:divBdr>
    </w:div>
    <w:div w:id="1526672223">
      <w:bodyDiv w:val="1"/>
      <w:marLeft w:val="0"/>
      <w:marRight w:val="0"/>
      <w:marTop w:val="0"/>
      <w:marBottom w:val="0"/>
      <w:divBdr>
        <w:top w:val="none" w:sz="0" w:space="0" w:color="auto"/>
        <w:left w:val="none" w:sz="0" w:space="0" w:color="auto"/>
        <w:bottom w:val="none" w:sz="0" w:space="0" w:color="auto"/>
        <w:right w:val="none" w:sz="0" w:space="0" w:color="auto"/>
      </w:divBdr>
    </w:div>
    <w:div w:id="1530755481">
      <w:bodyDiv w:val="1"/>
      <w:marLeft w:val="0"/>
      <w:marRight w:val="0"/>
      <w:marTop w:val="0"/>
      <w:marBottom w:val="0"/>
      <w:divBdr>
        <w:top w:val="none" w:sz="0" w:space="0" w:color="auto"/>
        <w:left w:val="none" w:sz="0" w:space="0" w:color="auto"/>
        <w:bottom w:val="none" w:sz="0" w:space="0" w:color="auto"/>
        <w:right w:val="none" w:sz="0" w:space="0" w:color="auto"/>
      </w:divBdr>
    </w:div>
    <w:div w:id="1556504715">
      <w:bodyDiv w:val="1"/>
      <w:marLeft w:val="0"/>
      <w:marRight w:val="0"/>
      <w:marTop w:val="0"/>
      <w:marBottom w:val="0"/>
      <w:divBdr>
        <w:top w:val="none" w:sz="0" w:space="0" w:color="auto"/>
        <w:left w:val="none" w:sz="0" w:space="0" w:color="auto"/>
        <w:bottom w:val="none" w:sz="0" w:space="0" w:color="auto"/>
        <w:right w:val="none" w:sz="0" w:space="0" w:color="auto"/>
      </w:divBdr>
    </w:div>
    <w:div w:id="1574047144">
      <w:bodyDiv w:val="1"/>
      <w:marLeft w:val="0"/>
      <w:marRight w:val="0"/>
      <w:marTop w:val="0"/>
      <w:marBottom w:val="0"/>
      <w:divBdr>
        <w:top w:val="none" w:sz="0" w:space="0" w:color="auto"/>
        <w:left w:val="none" w:sz="0" w:space="0" w:color="auto"/>
        <w:bottom w:val="none" w:sz="0" w:space="0" w:color="auto"/>
        <w:right w:val="none" w:sz="0" w:space="0" w:color="auto"/>
      </w:divBdr>
    </w:div>
    <w:div w:id="1621956133">
      <w:bodyDiv w:val="1"/>
      <w:marLeft w:val="0"/>
      <w:marRight w:val="0"/>
      <w:marTop w:val="0"/>
      <w:marBottom w:val="0"/>
      <w:divBdr>
        <w:top w:val="none" w:sz="0" w:space="0" w:color="auto"/>
        <w:left w:val="none" w:sz="0" w:space="0" w:color="auto"/>
        <w:bottom w:val="none" w:sz="0" w:space="0" w:color="auto"/>
        <w:right w:val="none" w:sz="0" w:space="0" w:color="auto"/>
      </w:divBdr>
    </w:div>
    <w:div w:id="1624534891">
      <w:bodyDiv w:val="1"/>
      <w:marLeft w:val="0"/>
      <w:marRight w:val="0"/>
      <w:marTop w:val="0"/>
      <w:marBottom w:val="0"/>
      <w:divBdr>
        <w:top w:val="none" w:sz="0" w:space="0" w:color="auto"/>
        <w:left w:val="none" w:sz="0" w:space="0" w:color="auto"/>
        <w:bottom w:val="none" w:sz="0" w:space="0" w:color="auto"/>
        <w:right w:val="none" w:sz="0" w:space="0" w:color="auto"/>
      </w:divBdr>
    </w:div>
    <w:div w:id="1659381044">
      <w:bodyDiv w:val="1"/>
      <w:marLeft w:val="0"/>
      <w:marRight w:val="0"/>
      <w:marTop w:val="0"/>
      <w:marBottom w:val="0"/>
      <w:divBdr>
        <w:top w:val="none" w:sz="0" w:space="0" w:color="auto"/>
        <w:left w:val="none" w:sz="0" w:space="0" w:color="auto"/>
        <w:bottom w:val="none" w:sz="0" w:space="0" w:color="auto"/>
        <w:right w:val="none" w:sz="0" w:space="0" w:color="auto"/>
      </w:divBdr>
    </w:div>
    <w:div w:id="1682119722">
      <w:bodyDiv w:val="1"/>
      <w:marLeft w:val="0"/>
      <w:marRight w:val="0"/>
      <w:marTop w:val="0"/>
      <w:marBottom w:val="0"/>
      <w:divBdr>
        <w:top w:val="none" w:sz="0" w:space="0" w:color="auto"/>
        <w:left w:val="none" w:sz="0" w:space="0" w:color="auto"/>
        <w:bottom w:val="none" w:sz="0" w:space="0" w:color="auto"/>
        <w:right w:val="none" w:sz="0" w:space="0" w:color="auto"/>
      </w:divBdr>
    </w:div>
    <w:div w:id="1756435879">
      <w:bodyDiv w:val="1"/>
      <w:marLeft w:val="0"/>
      <w:marRight w:val="0"/>
      <w:marTop w:val="0"/>
      <w:marBottom w:val="0"/>
      <w:divBdr>
        <w:top w:val="none" w:sz="0" w:space="0" w:color="auto"/>
        <w:left w:val="none" w:sz="0" w:space="0" w:color="auto"/>
        <w:bottom w:val="none" w:sz="0" w:space="0" w:color="auto"/>
        <w:right w:val="none" w:sz="0" w:space="0" w:color="auto"/>
      </w:divBdr>
    </w:div>
    <w:div w:id="1859737897">
      <w:bodyDiv w:val="1"/>
      <w:marLeft w:val="0"/>
      <w:marRight w:val="0"/>
      <w:marTop w:val="0"/>
      <w:marBottom w:val="0"/>
      <w:divBdr>
        <w:top w:val="none" w:sz="0" w:space="0" w:color="auto"/>
        <w:left w:val="none" w:sz="0" w:space="0" w:color="auto"/>
        <w:bottom w:val="none" w:sz="0" w:space="0" w:color="auto"/>
        <w:right w:val="none" w:sz="0" w:space="0" w:color="auto"/>
      </w:divBdr>
    </w:div>
    <w:div w:id="1897662317">
      <w:bodyDiv w:val="1"/>
      <w:marLeft w:val="0"/>
      <w:marRight w:val="0"/>
      <w:marTop w:val="0"/>
      <w:marBottom w:val="0"/>
      <w:divBdr>
        <w:top w:val="none" w:sz="0" w:space="0" w:color="auto"/>
        <w:left w:val="none" w:sz="0" w:space="0" w:color="auto"/>
        <w:bottom w:val="none" w:sz="0" w:space="0" w:color="auto"/>
        <w:right w:val="none" w:sz="0" w:space="0" w:color="auto"/>
      </w:divBdr>
    </w:div>
    <w:div w:id="1944923137">
      <w:bodyDiv w:val="1"/>
      <w:marLeft w:val="0"/>
      <w:marRight w:val="0"/>
      <w:marTop w:val="0"/>
      <w:marBottom w:val="0"/>
      <w:divBdr>
        <w:top w:val="none" w:sz="0" w:space="0" w:color="auto"/>
        <w:left w:val="none" w:sz="0" w:space="0" w:color="auto"/>
        <w:bottom w:val="none" w:sz="0" w:space="0" w:color="auto"/>
        <w:right w:val="none" w:sz="0" w:space="0" w:color="auto"/>
      </w:divBdr>
    </w:div>
    <w:div w:id="1961062910">
      <w:bodyDiv w:val="1"/>
      <w:marLeft w:val="0"/>
      <w:marRight w:val="0"/>
      <w:marTop w:val="0"/>
      <w:marBottom w:val="0"/>
      <w:divBdr>
        <w:top w:val="none" w:sz="0" w:space="0" w:color="auto"/>
        <w:left w:val="none" w:sz="0" w:space="0" w:color="auto"/>
        <w:bottom w:val="none" w:sz="0" w:space="0" w:color="auto"/>
        <w:right w:val="none" w:sz="0" w:space="0" w:color="auto"/>
      </w:divBdr>
    </w:div>
    <w:div w:id="2002997932">
      <w:bodyDiv w:val="1"/>
      <w:marLeft w:val="0"/>
      <w:marRight w:val="0"/>
      <w:marTop w:val="0"/>
      <w:marBottom w:val="0"/>
      <w:divBdr>
        <w:top w:val="none" w:sz="0" w:space="0" w:color="auto"/>
        <w:left w:val="none" w:sz="0" w:space="0" w:color="auto"/>
        <w:bottom w:val="none" w:sz="0" w:space="0" w:color="auto"/>
        <w:right w:val="none" w:sz="0" w:space="0" w:color="auto"/>
      </w:divBdr>
    </w:div>
    <w:div w:id="2003968503">
      <w:bodyDiv w:val="1"/>
      <w:marLeft w:val="0"/>
      <w:marRight w:val="0"/>
      <w:marTop w:val="0"/>
      <w:marBottom w:val="0"/>
      <w:divBdr>
        <w:top w:val="none" w:sz="0" w:space="0" w:color="auto"/>
        <w:left w:val="none" w:sz="0" w:space="0" w:color="auto"/>
        <w:bottom w:val="none" w:sz="0" w:space="0" w:color="auto"/>
        <w:right w:val="none" w:sz="0" w:space="0" w:color="auto"/>
      </w:divBdr>
    </w:div>
    <w:div w:id="2011323705">
      <w:bodyDiv w:val="1"/>
      <w:marLeft w:val="0"/>
      <w:marRight w:val="0"/>
      <w:marTop w:val="0"/>
      <w:marBottom w:val="0"/>
      <w:divBdr>
        <w:top w:val="none" w:sz="0" w:space="0" w:color="auto"/>
        <w:left w:val="none" w:sz="0" w:space="0" w:color="auto"/>
        <w:bottom w:val="none" w:sz="0" w:space="0" w:color="auto"/>
        <w:right w:val="none" w:sz="0" w:space="0" w:color="auto"/>
      </w:divBdr>
    </w:div>
    <w:div w:id="2053070175">
      <w:bodyDiv w:val="1"/>
      <w:marLeft w:val="0"/>
      <w:marRight w:val="0"/>
      <w:marTop w:val="0"/>
      <w:marBottom w:val="0"/>
      <w:divBdr>
        <w:top w:val="none" w:sz="0" w:space="0" w:color="auto"/>
        <w:left w:val="none" w:sz="0" w:space="0" w:color="auto"/>
        <w:bottom w:val="none" w:sz="0" w:space="0" w:color="auto"/>
        <w:right w:val="none" w:sz="0" w:space="0" w:color="auto"/>
      </w:divBdr>
    </w:div>
    <w:div w:id="2067103593">
      <w:bodyDiv w:val="1"/>
      <w:marLeft w:val="0"/>
      <w:marRight w:val="0"/>
      <w:marTop w:val="0"/>
      <w:marBottom w:val="0"/>
      <w:divBdr>
        <w:top w:val="none" w:sz="0" w:space="0" w:color="auto"/>
        <w:left w:val="none" w:sz="0" w:space="0" w:color="auto"/>
        <w:bottom w:val="none" w:sz="0" w:space="0" w:color="auto"/>
        <w:right w:val="none" w:sz="0" w:space="0" w:color="auto"/>
      </w:divBdr>
    </w:div>
    <w:div w:id="2070613149">
      <w:bodyDiv w:val="1"/>
      <w:marLeft w:val="0"/>
      <w:marRight w:val="0"/>
      <w:marTop w:val="0"/>
      <w:marBottom w:val="0"/>
      <w:divBdr>
        <w:top w:val="none" w:sz="0" w:space="0" w:color="auto"/>
        <w:left w:val="none" w:sz="0" w:space="0" w:color="auto"/>
        <w:bottom w:val="none" w:sz="0" w:space="0" w:color="auto"/>
        <w:right w:val="none" w:sz="0" w:space="0" w:color="auto"/>
      </w:divBdr>
    </w:div>
    <w:div w:id="2088309836">
      <w:bodyDiv w:val="1"/>
      <w:marLeft w:val="0"/>
      <w:marRight w:val="0"/>
      <w:marTop w:val="0"/>
      <w:marBottom w:val="0"/>
      <w:divBdr>
        <w:top w:val="none" w:sz="0" w:space="0" w:color="auto"/>
        <w:left w:val="none" w:sz="0" w:space="0" w:color="auto"/>
        <w:bottom w:val="none" w:sz="0" w:space="0" w:color="auto"/>
        <w:right w:val="none" w:sz="0" w:space="0" w:color="auto"/>
      </w:divBdr>
    </w:div>
    <w:div w:id="2095349645">
      <w:bodyDiv w:val="1"/>
      <w:marLeft w:val="0"/>
      <w:marRight w:val="0"/>
      <w:marTop w:val="0"/>
      <w:marBottom w:val="0"/>
      <w:divBdr>
        <w:top w:val="none" w:sz="0" w:space="0" w:color="auto"/>
        <w:left w:val="none" w:sz="0" w:space="0" w:color="auto"/>
        <w:bottom w:val="none" w:sz="0" w:space="0" w:color="auto"/>
        <w:right w:val="none" w:sz="0" w:space="0" w:color="auto"/>
      </w:divBdr>
    </w:div>
    <w:div w:id="2116825053">
      <w:bodyDiv w:val="1"/>
      <w:marLeft w:val="0"/>
      <w:marRight w:val="0"/>
      <w:marTop w:val="0"/>
      <w:marBottom w:val="0"/>
      <w:divBdr>
        <w:top w:val="none" w:sz="0" w:space="0" w:color="auto"/>
        <w:left w:val="none" w:sz="0" w:space="0" w:color="auto"/>
        <w:bottom w:val="none" w:sz="0" w:space="0" w:color="auto"/>
        <w:right w:val="none" w:sz="0" w:space="0" w:color="auto"/>
      </w:divBdr>
    </w:div>
    <w:div w:id="212036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eef.org/beef-lifecycle/index.html" TargetMode="External"/><Relationship Id="rId13" Type="http://schemas.openxmlformats.org/officeDocument/2006/relationships/hyperlink" Target="https://www.youtube.com/watch?v=dLcY4BEs5CY" TargetMode="External"/><Relationship Id="rId18" Type="http://schemas.openxmlformats.org/officeDocument/2006/relationships/hyperlink" Target="https://www.beefitswhatsfordinner.com/recipes/collection/10039/the-tastiest-burgers" TargetMode="External"/><Relationship Id="rId26" Type="http://schemas.openxmlformats.org/officeDocument/2006/relationships/image" Target="media/image10.jpe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hyperlink" Target="https://www.youtube.com/watch?v=dLcY4BEs5CY" TargetMode="External"/><Relationship Id="rId17" Type="http://schemas.openxmlformats.org/officeDocument/2006/relationships/image" Target="media/image3.jpeg"/><Relationship Id="rId25" Type="http://schemas.openxmlformats.org/officeDocument/2006/relationships/header" Target="header1.xm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jpeg"/><Relationship Id="rId10" Type="http://schemas.microsoft.com/office/2011/relationships/commentsExtended" Target="commentsExtended.xml"/><Relationship Id="rId19" Type="http://schemas.openxmlformats.org/officeDocument/2006/relationships/image" Target="media/image4.jpeg"/><Relationship Id="rId31" Type="http://schemas.openxmlformats.org/officeDocument/2006/relationships/image" Target="media/image130.jpe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agdaily.com/news/funny-die-video-deceptive-food-labels/" TargetMode="External"/><Relationship Id="rId22" Type="http://schemas.openxmlformats.org/officeDocument/2006/relationships/image" Target="media/image7.png"/><Relationship Id="rId27" Type="http://schemas.openxmlformats.org/officeDocument/2006/relationships/image" Target="media/image100.jpeg"/><Relationship Id="rId30" Type="http://schemas.openxmlformats.org/officeDocument/2006/relationships/image" Target="media/image13.jpeg"/><Relationship Id="rId35" Type="http://schemas.openxmlformats.org/officeDocument/2006/relationships/image" Target="media/image17.jpeg"/><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Jam04</b:Tag>
    <b:SourceType>Book</b:SourceType>
    <b:Guid>{4337573F-3FE9-4113-A151-4BA9B745D78E}</b:Guid>
    <b:Title>Theatre Arts Group Activity Helpers Guide</b:Title>
    <b:Year>2004</b:Year>
    <b:Publisher>National 4-H Cooperative Curriculum System, Inc.</b:Publisher>
    <b:Author>
      <b:Author>
        <b:NameList>
          <b:Person>
            <b:Last>Jamison</b:Last>
            <b:First>Kathleen</b:First>
          </b:Person>
          <b:Person>
            <b:Last>Williams</b:Last>
            <b:First>Ellen</b:First>
          </b:Person>
          <b:Person>
            <b:Last>Brabender</b:Last>
            <b:First>Wayne</b:First>
          </b:Person>
          <b:Person>
            <b:Last>Varnadoe</b:Last>
            <b:First>Cheryl</b:First>
          </b:Person>
          <b:Person>
            <b:Last>Jones</b:Last>
            <b:First>Cheryl</b:First>
          </b:Person>
          <b:Person>
            <b:Last>Fitch</b:Last>
            <b:First>Tracey</b:First>
          </b:Person>
          <b:Person>
            <b:Last>Plummer</b:Last>
            <b:First>Evelyln</b:First>
          </b:Person>
          <b:Person>
            <b:Last>Ritzler</b:Last>
            <b:First>Claire</b:First>
          </b:Person>
          <b:Person>
            <b:Last>Foley</b:Last>
            <b:First>Leah</b:First>
          </b:Person>
        </b:NameList>
      </b:Author>
    </b:Author>
    <b:RefOrder>4</b:RefOrder>
  </b:Source>
  <b:Source>
    <b:Tag>Jam041</b:Tag>
    <b:SourceType>Book</b:SourceType>
    <b:Guid>{351D218A-19FB-4AA5-90C7-80468A885517}</b:Guid>
    <b:Title>Play the Role</b:Title>
    <b:Year>2004</b:Year>
    <b:Publisher>National 4-H Cooperative Curriculum System, Inc.</b:Publisher>
    <b:Author>
      <b:Author>
        <b:NameList>
          <b:Person>
            <b:Last>Jamison</b:Last>
            <b:First>Kathleen</b:First>
          </b:Person>
          <b:Person>
            <b:Last>Williams</b:Last>
            <b:First>Ellen</b:First>
          </b:Person>
          <b:Person>
            <b:Last>Brabender</b:Last>
            <b:First>Wayne</b:First>
          </b:Person>
          <b:Person>
            <b:Last>Varnadoe</b:Last>
            <b:First>Cheryl</b:First>
          </b:Person>
          <b:Person>
            <b:Last>Jones</b:Last>
            <b:First>Carol</b:First>
          </b:Person>
          <b:Person>
            <b:Last>Fitch</b:Last>
            <b:First>Tracey</b:First>
          </b:Person>
          <b:Person>
            <b:Last>Plummer</b:Last>
            <b:First>Evelyn</b:First>
          </b:Person>
          <b:Person>
            <b:Last>Ritzler</b:Last>
            <b:First>Claire</b:First>
          </b:Person>
          <b:Person>
            <b:Last>Foley</b:Last>
            <b:First>Leah</b:First>
          </b:Person>
        </b:NameList>
      </b:Author>
    </b:Author>
    <b:RefOrder>2</b:RefOrder>
  </b:Source>
  <b:Source>
    <b:Tag>Uni18</b:Tag>
    <b:SourceType>InternetSite</b:SourceType>
    <b:Guid>{E70C7268-41AB-40A6-BC45-9461D3FFB2A2}</b:Guid>
    <b:Year>2018</b:Year>
    <b:Author>
      <b:Author>
        <b:Corporate>University of Texas Austin</b:Corporate>
      </b:Author>
    </b:Author>
    <b:InternetSiteTitle>Drama-Based Instruction Activating Learning Through the Arts</b:InternetSiteTitle>
    <b:URL>http://dbp.theatredance.utexas.edu/</b:URL>
    <b:RefOrder>1</b:RefOrder>
  </b:Source>
  <b:Source>
    <b:Tag>Bri15</b:Tag>
    <b:SourceType>InternetSite</b:SourceType>
    <b:Guid>{5818D396-4B08-4603-8F78-2DD98F492779}</b:Guid>
    <b:Author>
      <b:Author>
        <b:Corporate>Brigham Young University</b:Corporate>
      </b:Author>
    </b:Author>
    <b:InternetSiteTitle>BYU Theatre Education</b:InternetSiteTitle>
    <b:Year>2015</b:Year>
    <b:URL>tedb.byu.edu</b:URL>
    <b:RefOrder>3</b:RefOrder>
  </b:Source>
</b:Sources>
</file>

<file path=customXml/itemProps1.xml><?xml version="1.0" encoding="utf-8"?>
<ds:datastoreItem xmlns:ds="http://schemas.openxmlformats.org/officeDocument/2006/customXml" ds:itemID="{4005856B-5A30-400E-A65D-CBC37DA19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5328</Words>
  <Characters>30376</Characters>
  <Application>Microsoft Office Word</Application>
  <DocSecurity>0</DocSecurity>
  <Lines>253</Lines>
  <Paragraphs>71</Paragraphs>
  <ScaleCrop>false</ScaleCrop>
  <Company/>
  <LinksUpToDate>false</LinksUpToDate>
  <CharactersWithSpaces>35633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2019-02-26T22:23:00Z</dcterms:created>
  <dcterms:modified xsi:type="dcterms:W3CDTF">2019-02-26T22:23:00Z</dcterms:modified>
</cp:coreProperties>
</file>